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2371808"/>
        <w:docPartObj>
          <w:docPartGallery w:val="Cover Pages"/>
          <w:docPartUnique/>
        </w:docPartObj>
      </w:sdtPr>
      <w:sdtEndPr/>
      <w:sdtContent>
        <w:p w:rsidR="00BE5EB0" w:rsidRDefault="00BE5EB0"/>
        <w:p w:rsidR="00BE5EB0" w:rsidRDefault="00BE5EB0">
          <w:pPr>
            <w:widowControl/>
            <w:jc w:val="left"/>
          </w:pPr>
          <w:r>
            <w:rPr>
              <w:noProof/>
            </w:rPr>
            <mc:AlternateContent>
              <mc:Choice Requires="wpg">
                <w:drawing>
                  <wp:anchor distT="0" distB="0" distL="114300" distR="114300" simplePos="0" relativeHeight="251659264" behindDoc="1" locked="0" layoutInCell="1" allowOverlap="1" wp14:anchorId="15A9F550" wp14:editId="3434B52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组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任意多边形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E5EB0" w:rsidRDefault="00DB3EAA">
                                  <w:pPr>
                                    <w:rPr>
                                      <w:color w:val="FFFFFF" w:themeColor="background1"/>
                                      <w:sz w:val="72"/>
                                      <w:szCs w:val="72"/>
                                    </w:rPr>
                                  </w:pPr>
                                  <w:sdt>
                                    <w:sdtPr>
                                      <w:rPr>
                                        <w:color w:val="FFFFFF" w:themeColor="background1"/>
                                        <w:sz w:val="72"/>
                                        <w:szCs w:val="72"/>
                                      </w:rPr>
                                      <w:alias w:val="标题"/>
                                      <w:tag w:val=""/>
                                      <w:id w:val="-600264457"/>
                                      <w:dataBinding w:prefixMappings="xmlns:ns0='http://purl.org/dc/elements/1.1/' xmlns:ns1='http://schemas.openxmlformats.org/package/2006/metadata/core-properties' " w:xpath="/ns1:coreProperties[1]/ns0:title[1]" w:storeItemID="{6C3C8BC8-F283-45AE-878A-BAB7291924A1}"/>
                                      <w:text/>
                                    </w:sdtPr>
                                    <w:sdtEndPr/>
                                    <w:sdtContent>
                                      <w:r w:rsidR="00BE5EB0">
                                        <w:rPr>
                                          <w:rFonts w:hint="eastAsia"/>
                                          <w:color w:val="FFFFFF" w:themeColor="background1"/>
                                          <w:sz w:val="72"/>
                                          <w:szCs w:val="72"/>
                                        </w:rPr>
                                        <w:t>猫爪实验室</w:t>
                                      </w:r>
                                    </w:sdtContent>
                                  </w:sdt>
                                </w:p>
                              </w:txbxContent>
                            </wps:txbx>
                            <wps:bodyPr rot="0" vert="horz" wrap="square" lIns="914400" tIns="1097280" rIns="1097280" bIns="1097280" anchor="b" anchorCtr="0" upright="1">
                              <a:noAutofit/>
                            </wps:bodyPr>
                          </wps:wsp>
                          <wps:wsp>
                            <wps:cNvPr id="127" name="任意多边形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5A9F550" id="组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">
                    <o:lock v:ext="edit" aspectratio="t"/>
                    <v:shape id="任意多边形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E5EB0" w:rsidRDefault="00B9101D">
                            <w:pPr>
                              <w:rPr>
                                <w:color w:val="FFFFFF" w:themeColor="background1"/>
                                <w:sz w:val="72"/>
                                <w:szCs w:val="72"/>
                              </w:rPr>
                            </w:pPr>
                            <w:sdt>
                              <w:sdtPr>
                                <w:rPr>
                                  <w:color w:val="FFFFFF" w:themeColor="background1"/>
                                  <w:sz w:val="72"/>
                                  <w:szCs w:val="72"/>
                                </w:rPr>
                                <w:alias w:val="标题"/>
                                <w:tag w:val=""/>
                                <w:id w:val="-600264457"/>
                                <w:dataBinding w:prefixMappings="xmlns:ns0='http://purl.org/dc/elements/1.1/' xmlns:ns1='http://schemas.openxmlformats.org/package/2006/metadata/core-properties' " w:xpath="/ns1:coreProperties[1]/ns0:title[1]" w:storeItemID="{6C3C8BC8-F283-45AE-878A-BAB7291924A1}"/>
                                <w:text/>
                              </w:sdtPr>
                              <w:sdtEndPr/>
                              <w:sdtContent>
                                <w:r w:rsidR="00BE5EB0">
                                  <w:rPr>
                                    <w:rFonts w:hint="eastAsia"/>
                                    <w:color w:val="FFFFFF" w:themeColor="background1"/>
                                    <w:sz w:val="72"/>
                                    <w:szCs w:val="72"/>
                                  </w:rPr>
                                  <w:t>猫爪实验室</w:t>
                                </w:r>
                              </w:sdtContent>
                            </w:sdt>
                          </w:p>
                        </w:txbxContent>
                      </v:textbox>
                    </v:shape>
                    <v:shape id="任意多边形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6515C698" wp14:editId="0F70AEFB">
                    <wp:simplePos x="0" y="0"/>
                    <wp:positionH relativeFrom="page">
                      <wp:align>center</wp:align>
                    </wp:positionH>
                    <wp:positionV relativeFrom="margin">
                      <wp:align>bottom</wp:align>
                    </wp:positionV>
                    <wp:extent cx="5753100" cy="146304"/>
                    <wp:effectExtent l="0" t="0" r="0" b="5715"/>
                    <wp:wrapSquare wrapText="bothSides"/>
                    <wp:docPr id="128" name="文本框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EB0" w:rsidRDefault="00DB3EAA">
                                <w:pPr>
                                  <w:pStyle w:val="a3"/>
                                  <w:rPr>
                                    <w:color w:val="7F7F7F" w:themeColor="text1" w:themeTint="80"/>
                                    <w:sz w:val="18"/>
                                    <w:szCs w:val="18"/>
                                  </w:rPr>
                                </w:pPr>
                                <w:sdt>
                                  <w:sdtPr>
                                    <w:rPr>
                                      <w:caps/>
                                      <w:color w:val="7F7F7F" w:themeColor="text1" w:themeTint="80"/>
                                      <w:sz w:val="18"/>
                                      <w:szCs w:val="18"/>
                                    </w:rPr>
                                    <w:alias w:val="公司"/>
                                    <w:tag w:val=""/>
                                    <w:id w:val="1444499696"/>
                                    <w:dataBinding w:prefixMappings="xmlns:ns0='http://schemas.openxmlformats.org/officeDocument/2006/extended-properties' " w:xpath="/ns0:Properties[1]/ns0:Company[1]" w:storeItemID="{6668398D-A668-4E3E-A5EB-62B293D839F1}"/>
                                    <w:text/>
                                  </w:sdtPr>
                                  <w:sdtEndPr/>
                                  <w:sdtContent>
                                    <w:r w:rsidR="00BE5EB0">
                                      <w:rPr>
                                        <w:caps/>
                                        <w:color w:val="7F7F7F" w:themeColor="text1" w:themeTint="80"/>
                                        <w:sz w:val="18"/>
                                        <w:szCs w:val="18"/>
                                      </w:rPr>
                                      <w:t>2014</w:t>
                                    </w:r>
                                    <w:r w:rsidR="00BE5EB0">
                                      <w:rPr>
                                        <w:rFonts w:hint="eastAsia"/>
                                        <w:caps/>
                                        <w:color w:val="7F7F7F" w:themeColor="text1" w:themeTint="80"/>
                                        <w:sz w:val="18"/>
                                        <w:szCs w:val="18"/>
                                      </w:rPr>
                                      <w:t>软件工程</w:t>
                                    </w:r>
                                  </w:sdtContent>
                                </w:sdt>
                                <w:r w:rsidR="00BE5EB0">
                                  <w:rPr>
                                    <w:caps/>
                                    <w:color w:val="7F7F7F" w:themeColor="text1" w:themeTint="80"/>
                                    <w:sz w:val="18"/>
                                    <w:szCs w:val="18"/>
                                    <w:lang w:val="zh-CN"/>
                                  </w:rPr>
                                  <w:t> </w:t>
                                </w:r>
                                <w:r w:rsidR="00BE5EB0">
                                  <w:rPr>
                                    <w:color w:val="7F7F7F" w:themeColor="text1" w:themeTint="80"/>
                                    <w:sz w:val="18"/>
                                    <w:szCs w:val="18"/>
                                    <w:lang w:val="zh-CN"/>
                                  </w:rPr>
                                  <w:t>| </w:t>
                                </w:r>
                                <w:sdt>
                                  <w:sdtPr>
                                    <w:rPr>
                                      <w:color w:val="7F7F7F" w:themeColor="text1" w:themeTint="80"/>
                                      <w:sz w:val="18"/>
                                      <w:szCs w:val="18"/>
                                    </w:rPr>
                                    <w:alias w:val="地址"/>
                                    <w:tag w:val=""/>
                                    <w:id w:val="1612702158"/>
                                    <w:dataBinding w:prefixMappings="xmlns:ns0='http://schemas.microsoft.com/office/2006/coverPageProps' " w:xpath="/ns0:CoverPageProperties[1]/ns0:CompanyAddress[1]" w:storeItemID="{55AF091B-3C7A-41E3-B477-F2FDAA23CFDA}"/>
                                    <w:text/>
                                  </w:sdtPr>
                                  <w:sdtEndPr/>
                                  <w:sdtContent>
                                    <w:r w:rsidR="00BE5EB0">
                                      <w:rPr>
                                        <w:rFonts w:hint="eastAsia"/>
                                        <w:color w:val="7F7F7F" w:themeColor="text1" w:themeTint="80"/>
                                        <w:sz w:val="18"/>
                                        <w:szCs w:val="18"/>
                                      </w:rPr>
                                      <w:t>齐浩天</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515C698" id="_x0000_t202" coordsize="21600,21600" o:spt="202" path="m,l,21600r21600,l21600,xe">
                    <v:stroke joinstyle="miter"/>
                    <v:path gradientshapeok="t" o:connecttype="rect"/>
                  </v:shapetype>
                  <v:shape id="文本框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" filled="f" stroked="f" strokeweight=".5pt">
                    <v:textbox style="mso-fit-shape-to-text:t" inset="1in,0,86.4pt,0">
                      <w:txbxContent>
                        <w:p w:rsidR="00BE5EB0" w:rsidRDefault="00B9101D">
                          <w:pPr>
                            <w:pStyle w:val="a3"/>
                            <w:rPr>
                              <w:color w:val="7F7F7F" w:themeColor="text1" w:themeTint="80"/>
                              <w:sz w:val="18"/>
                              <w:szCs w:val="18"/>
                            </w:rPr>
                          </w:pPr>
                          <w:sdt>
                            <w:sdtPr>
                              <w:rPr>
                                <w:caps/>
                                <w:color w:val="7F7F7F" w:themeColor="text1" w:themeTint="80"/>
                                <w:sz w:val="18"/>
                                <w:szCs w:val="18"/>
                              </w:rPr>
                              <w:alias w:val="公司"/>
                              <w:tag w:val=""/>
                              <w:id w:val="1444499696"/>
                              <w:dataBinding w:prefixMappings="xmlns:ns0='http://schemas.openxmlformats.org/officeDocument/2006/extended-properties' " w:xpath="/ns0:Properties[1]/ns0:Company[1]" w:storeItemID="{6668398D-A668-4E3E-A5EB-62B293D839F1}"/>
                              <w:text/>
                            </w:sdtPr>
                            <w:sdtEndPr/>
                            <w:sdtContent>
                              <w:r w:rsidR="00BE5EB0">
                                <w:rPr>
                                  <w:caps/>
                                  <w:color w:val="7F7F7F" w:themeColor="text1" w:themeTint="80"/>
                                  <w:sz w:val="18"/>
                                  <w:szCs w:val="18"/>
                                </w:rPr>
                                <w:t>2014</w:t>
                              </w:r>
                              <w:r w:rsidR="00BE5EB0">
                                <w:rPr>
                                  <w:rFonts w:hint="eastAsia"/>
                                  <w:caps/>
                                  <w:color w:val="7F7F7F" w:themeColor="text1" w:themeTint="80"/>
                                  <w:sz w:val="18"/>
                                  <w:szCs w:val="18"/>
                                </w:rPr>
                                <w:t>软件工程</w:t>
                              </w:r>
                            </w:sdtContent>
                          </w:sdt>
                          <w:r w:rsidR="00BE5EB0">
                            <w:rPr>
                              <w:caps/>
                              <w:color w:val="7F7F7F" w:themeColor="text1" w:themeTint="80"/>
                              <w:sz w:val="18"/>
                              <w:szCs w:val="18"/>
                              <w:lang w:val="zh-CN"/>
                            </w:rPr>
                            <w:t> </w:t>
                          </w:r>
                          <w:r w:rsidR="00BE5EB0">
                            <w:rPr>
                              <w:color w:val="7F7F7F" w:themeColor="text1" w:themeTint="80"/>
                              <w:sz w:val="18"/>
                              <w:szCs w:val="18"/>
                              <w:lang w:val="zh-CN"/>
                            </w:rPr>
                            <w:t>| </w:t>
                          </w:r>
                          <w:sdt>
                            <w:sdtPr>
                              <w:rPr>
                                <w:color w:val="7F7F7F" w:themeColor="text1" w:themeTint="80"/>
                                <w:sz w:val="18"/>
                                <w:szCs w:val="18"/>
                              </w:rPr>
                              <w:alias w:val="地址"/>
                              <w:tag w:val=""/>
                              <w:id w:val="1612702158"/>
                              <w:dataBinding w:prefixMappings="xmlns:ns0='http://schemas.microsoft.com/office/2006/coverPageProps' " w:xpath="/ns0:CoverPageProperties[1]/ns0:CompanyAddress[1]" w:storeItemID="{55AF091B-3C7A-41E3-B477-F2FDAA23CFDA}"/>
                              <w:text/>
                            </w:sdtPr>
                            <w:sdtEndPr/>
                            <w:sdtContent>
                              <w:r w:rsidR="00BE5EB0">
                                <w:rPr>
                                  <w:rFonts w:hint="eastAsia"/>
                                  <w:color w:val="7F7F7F" w:themeColor="text1" w:themeTint="80"/>
                                  <w:sz w:val="18"/>
                                  <w:szCs w:val="18"/>
                                </w:rPr>
                                <w:t>齐浩天</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70F58D07" wp14:editId="17302814">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文本框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副标题"/>
                                  <w:tag w:val=""/>
                                  <w:id w:val="61224401"/>
                                  <w:dataBinding w:prefixMappings="xmlns:ns0='http://purl.org/dc/elements/1.1/' xmlns:ns1='http://schemas.openxmlformats.org/package/2006/metadata/core-properties' " w:xpath="/ns1:coreProperties[1]/ns0:subject[1]" w:storeItemID="{6C3C8BC8-F283-45AE-878A-BAB7291924A1}"/>
                                  <w:text/>
                                </w:sdtPr>
                                <w:sdtEndPr/>
                                <w:sdtContent>
                                  <w:p w:rsidR="00BE5EB0" w:rsidRDefault="00BE5EB0">
                                    <w:pPr>
                                      <w:pStyle w:val="a3"/>
                                      <w:spacing w:before="40" w:after="40"/>
                                      <w:rPr>
                                        <w:caps/>
                                        <w:color w:val="5B9BD5" w:themeColor="accent1"/>
                                        <w:sz w:val="28"/>
                                        <w:szCs w:val="28"/>
                                      </w:rPr>
                                    </w:pPr>
                                    <w:r>
                                      <w:rPr>
                                        <w:rFonts w:hint="eastAsia"/>
                                        <w:caps/>
                                        <w:color w:val="5B9BD5" w:themeColor="accent1"/>
                                        <w:sz w:val="28"/>
                                        <w:szCs w:val="28"/>
                                      </w:rPr>
                                      <w:t>项目说明书及</w:t>
                                    </w:r>
                                    <w:r>
                                      <w:rPr>
                                        <w:caps/>
                                        <w:color w:val="5B9BD5" w:themeColor="accent1"/>
                                        <w:sz w:val="28"/>
                                        <w:szCs w:val="28"/>
                                      </w:rPr>
                                      <w:t>文档指引</w:t>
                                    </w:r>
                                  </w:p>
                                </w:sdtContent>
                              </w:sdt>
                              <w:sdt>
                                <w:sdtPr>
                                  <w:rPr>
                                    <w:caps/>
                                    <w:color w:val="4472C4" w:themeColor="accent5"/>
                                    <w:sz w:val="24"/>
                                    <w:szCs w:val="24"/>
                                  </w:rPr>
                                  <w:alias w:val="作者"/>
                                  <w:tag w:val=""/>
                                  <w:id w:val="-387188849"/>
                                  <w:dataBinding w:prefixMappings="xmlns:ns0='http://purl.org/dc/elements/1.1/' xmlns:ns1='http://schemas.openxmlformats.org/package/2006/metadata/core-properties' " w:xpath="/ns1:coreProperties[1]/ns0:creator[1]" w:storeItemID="{6C3C8BC8-F283-45AE-878A-BAB7291924A1}"/>
                                  <w:text/>
                                </w:sdtPr>
                                <w:sdtEndPr/>
                                <w:sdtContent>
                                  <w:p w:rsidR="00BE5EB0" w:rsidRDefault="00BE5EB0">
                                    <w:pPr>
                                      <w:pStyle w:val="a3"/>
                                      <w:spacing w:before="40" w:after="40"/>
                                      <w:rPr>
                                        <w:caps/>
                                        <w:color w:val="4472C4" w:themeColor="accent5"/>
                                        <w:sz w:val="24"/>
                                        <w:szCs w:val="24"/>
                                      </w:rPr>
                                    </w:pPr>
                                    <w:r>
                                      <w:rPr>
                                        <w:rFonts w:hint="eastAsia"/>
                                        <w:caps/>
                                        <w:color w:val="4472C4" w:themeColor="accent5"/>
                                        <w:sz w:val="24"/>
                                        <w:szCs w:val="24"/>
                                      </w:rPr>
                                      <w:t>Msger Angel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0F58D07" id="文本框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" filled="f" stroked="f" strokeweight=".5pt">
                    <v:textbox style="mso-fit-shape-to-text:t" inset="1in,0,86.4pt,0">
                      <w:txbxContent>
                        <w:sdt>
                          <w:sdtPr>
                            <w:rPr>
                              <w:caps/>
                              <w:color w:val="5B9BD5" w:themeColor="accent1"/>
                              <w:sz w:val="28"/>
                              <w:szCs w:val="28"/>
                            </w:rPr>
                            <w:alias w:val="副标题"/>
                            <w:tag w:val=""/>
                            <w:id w:val="61224401"/>
                            <w:dataBinding w:prefixMappings="xmlns:ns0='http://purl.org/dc/elements/1.1/' xmlns:ns1='http://schemas.openxmlformats.org/package/2006/metadata/core-properties' " w:xpath="/ns1:coreProperties[1]/ns0:subject[1]" w:storeItemID="{6C3C8BC8-F283-45AE-878A-BAB7291924A1}"/>
                            <w:text/>
                          </w:sdtPr>
                          <w:sdtEndPr/>
                          <w:sdtContent>
                            <w:p w:rsidR="00BE5EB0" w:rsidRDefault="00BE5EB0">
                              <w:pPr>
                                <w:pStyle w:val="a3"/>
                                <w:spacing w:before="40" w:after="40"/>
                                <w:rPr>
                                  <w:caps/>
                                  <w:color w:val="5B9BD5" w:themeColor="accent1"/>
                                  <w:sz w:val="28"/>
                                  <w:szCs w:val="28"/>
                                </w:rPr>
                              </w:pPr>
                              <w:r>
                                <w:rPr>
                                  <w:rFonts w:hint="eastAsia"/>
                                  <w:caps/>
                                  <w:color w:val="5B9BD5" w:themeColor="accent1"/>
                                  <w:sz w:val="28"/>
                                  <w:szCs w:val="28"/>
                                </w:rPr>
                                <w:t>项目说明书及</w:t>
                              </w:r>
                              <w:r>
                                <w:rPr>
                                  <w:caps/>
                                  <w:color w:val="5B9BD5" w:themeColor="accent1"/>
                                  <w:sz w:val="28"/>
                                  <w:szCs w:val="28"/>
                                </w:rPr>
                                <w:t>文档指引</w:t>
                              </w:r>
                            </w:p>
                          </w:sdtContent>
                        </w:sdt>
                        <w:sdt>
                          <w:sdtPr>
                            <w:rPr>
                              <w:caps/>
                              <w:color w:val="4472C4" w:themeColor="accent5"/>
                              <w:sz w:val="24"/>
                              <w:szCs w:val="24"/>
                            </w:rPr>
                            <w:alias w:val="作者"/>
                            <w:tag w:val=""/>
                            <w:id w:val="-387188849"/>
                            <w:dataBinding w:prefixMappings="xmlns:ns0='http://purl.org/dc/elements/1.1/' xmlns:ns1='http://schemas.openxmlformats.org/package/2006/metadata/core-properties' " w:xpath="/ns1:coreProperties[1]/ns0:creator[1]" w:storeItemID="{6C3C8BC8-F283-45AE-878A-BAB7291924A1}"/>
                            <w:text/>
                          </w:sdtPr>
                          <w:sdtEndPr/>
                          <w:sdtContent>
                            <w:p w:rsidR="00BE5EB0" w:rsidRDefault="00BE5EB0">
                              <w:pPr>
                                <w:pStyle w:val="a3"/>
                                <w:spacing w:before="40" w:after="40"/>
                                <w:rPr>
                                  <w:caps/>
                                  <w:color w:val="4472C4" w:themeColor="accent5"/>
                                  <w:sz w:val="24"/>
                                  <w:szCs w:val="24"/>
                                </w:rPr>
                              </w:pPr>
                              <w:r>
                                <w:rPr>
                                  <w:rFonts w:hint="eastAsia"/>
                                  <w:caps/>
                                  <w:color w:val="4472C4" w:themeColor="accent5"/>
                                  <w:sz w:val="24"/>
                                  <w:szCs w:val="24"/>
                                </w:rPr>
                                <w:t>Msger Angel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D7E3559" wp14:editId="5DD1660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矩形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tag w:val=""/>
                                  <w:id w:val="-1634323831"/>
                                  <w:dataBinding w:prefixMappings="xmlns:ns0='http://schemas.microsoft.com/office/2006/coverPageProps' " w:xpath="/ns0:CoverPageProperties[1]/ns0:PublishDate[1]" w:storeItemID="{55AF091B-3C7A-41E3-B477-F2FDAA23CFDA}"/>
                                  <w:date w:fullDate="2016-01-01T00:00:00Z">
                                    <w:dateFormat w:val="yyyy"/>
                                    <w:lid w:val="zh-CN"/>
                                    <w:storeMappedDataAs w:val="dateTime"/>
                                    <w:calendar w:val="gregorian"/>
                                  </w:date>
                                </w:sdtPr>
                                <w:sdtEndPr/>
                                <w:sdtContent>
                                  <w:p w:rsidR="00BE5EB0" w:rsidRDefault="00BE5EB0">
                                    <w:pPr>
                                      <w:pStyle w:val="a3"/>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D7E3559" id="矩形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" fillcolor="#5b9bd5 [3204]" stroked="f" strokeweight="1pt">
                    <v:path arrowok="t"/>
                    <o:lock v:ext="edit" aspectratio="t"/>
                    <v:textbox inset="3.6pt,,3.6pt">
                      <w:txbxContent>
                        <w:sdt>
                          <w:sdtPr>
                            <w:rPr>
                              <w:color w:val="FFFFFF" w:themeColor="background1"/>
                              <w:sz w:val="24"/>
                              <w:szCs w:val="24"/>
                            </w:rPr>
                            <w:alias w:val="年份"/>
                            <w:tag w:val=""/>
                            <w:id w:val="-1634323831"/>
                            <w:dataBinding w:prefixMappings="xmlns:ns0='http://schemas.microsoft.com/office/2006/coverPageProps' " w:xpath="/ns0:CoverPageProperties[1]/ns0:PublishDate[1]" w:storeItemID="{55AF091B-3C7A-41E3-B477-F2FDAA23CFDA}"/>
                            <w:date w:fullDate="2016-01-01T00:00:00Z">
                              <w:dateFormat w:val="yyyy"/>
                              <w:lid w:val="zh-CN"/>
                              <w:storeMappedDataAs w:val="dateTime"/>
                              <w:calendar w:val="gregorian"/>
                            </w:date>
                          </w:sdtPr>
                          <w:sdtEndPr/>
                          <w:sdtContent>
                            <w:p w:rsidR="00BE5EB0" w:rsidRDefault="00BE5EB0">
                              <w:pPr>
                                <w:pStyle w:val="a3"/>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br w:type="page"/>
          </w:r>
        </w:p>
      </w:sdtContent>
    </w:sdt>
    <w:p w:rsidR="00BE5EB0" w:rsidRDefault="00BE5EB0" w:rsidP="0078637D">
      <w:pPr>
        <w:pStyle w:val="1"/>
      </w:pPr>
      <w:r>
        <w:rPr>
          <w:rFonts w:hint="eastAsia"/>
        </w:rPr>
        <w:lastRenderedPageBreak/>
        <w:t>项目说明：</w:t>
      </w:r>
    </w:p>
    <w:p w:rsidR="00BE5EB0" w:rsidRDefault="00BE5EB0" w:rsidP="0078637D">
      <w:pPr>
        <w:pStyle w:val="2"/>
      </w:pPr>
      <w:r>
        <w:rPr>
          <w:rFonts w:hint="eastAsia"/>
        </w:rPr>
        <w:t>基本说明：</w:t>
      </w:r>
    </w:p>
    <w:p w:rsidR="0078637D" w:rsidRPr="0078637D" w:rsidRDefault="0078637D" w:rsidP="0078637D">
      <w:r>
        <w:rPr>
          <w:rFonts w:hint="eastAsia"/>
        </w:rPr>
        <w:t>猫爪实验室名称来源于一时灵感，最初的目的是开发一款基于Web</w:t>
      </w:r>
      <w:r>
        <w:t xml:space="preserve"> 2.0</w:t>
      </w:r>
      <w:r>
        <w:rPr>
          <w:rFonts w:hint="eastAsia"/>
        </w:rPr>
        <w:t>构思，优质内容整理推送与社区用户自发发表发布原创内容相结合的全栈项目，包含Web与移动平台客户端（目前仅限于Android）。本项目面向的用户群体是正在日益庞大的计算机专业人士</w:t>
      </w:r>
      <w:r w:rsidR="00C52775">
        <w:rPr>
          <w:rFonts w:hint="eastAsia"/>
        </w:rPr>
        <w:t>，因此内容也主要是软件新闻，教程，课程，经验心得，问答社区等。项目托管于Git</w:t>
      </w:r>
      <w:r w:rsidR="00C52775">
        <w:t>hub</w:t>
      </w:r>
      <w:r w:rsidR="00C52775">
        <w:rPr>
          <w:rFonts w:hint="eastAsia"/>
        </w:rPr>
        <w:t>（</w:t>
      </w:r>
      <w:hyperlink r:id="rId9" w:history="1">
        <w:r w:rsidR="00C52775" w:rsidRPr="00F63C7A">
          <w:rPr>
            <w:rStyle w:val="a6"/>
          </w:rPr>
          <w:t>Https://Github.Com/AngelMsger/CSLaboratory</w:t>
        </w:r>
      </w:hyperlink>
      <w:r w:rsidR="00C52775">
        <w:rPr>
          <w:rFonts w:hint="eastAsia"/>
        </w:rPr>
        <w:t>），网站项目（主页（</w:t>
      </w:r>
      <w:hyperlink r:id="rId10" w:history="1">
        <w:r w:rsidR="00C52775" w:rsidRPr="00F63C7A">
          <w:rPr>
            <w:rStyle w:val="a6"/>
            <w:rFonts w:hint="eastAsia"/>
          </w:rPr>
          <w:t>Http</w:t>
        </w:r>
        <w:r w:rsidR="00C52775" w:rsidRPr="00F63C7A">
          <w:rPr>
            <w:rStyle w:val="a6"/>
          </w:rPr>
          <w:t>s://AngelMsger.Com</w:t>
        </w:r>
      </w:hyperlink>
      <w:r w:rsidR="00C52775">
        <w:rPr>
          <w:rFonts w:hint="eastAsia"/>
        </w:rPr>
        <w:t>）,博客（</w:t>
      </w:r>
      <w:hyperlink r:id="rId11" w:history="1">
        <w:r w:rsidR="00C52775" w:rsidRPr="00F63C7A">
          <w:rPr>
            <w:rStyle w:val="a6"/>
            <w:rFonts w:hint="eastAsia"/>
          </w:rPr>
          <w:t>Http</w:t>
        </w:r>
        <w:r w:rsidR="00C52775" w:rsidRPr="00F63C7A">
          <w:rPr>
            <w:rStyle w:val="a6"/>
          </w:rPr>
          <w:t>s://Blog.AngelMsger.Com</w:t>
        </w:r>
      </w:hyperlink>
      <w:r w:rsidR="00C52775">
        <w:rPr>
          <w:rFonts w:hint="eastAsia"/>
        </w:rPr>
        <w:t>）,社区（</w:t>
      </w:r>
      <w:hyperlink r:id="rId12" w:history="1">
        <w:r w:rsidR="00C52775" w:rsidRPr="00F63C7A">
          <w:rPr>
            <w:rStyle w:val="a6"/>
            <w:rFonts w:hint="eastAsia"/>
          </w:rPr>
          <w:t>Ht</w:t>
        </w:r>
        <w:r w:rsidR="00C52775" w:rsidRPr="00F63C7A">
          <w:rPr>
            <w:rStyle w:val="a6"/>
          </w:rPr>
          <w:t>tps://Forum.AngelMsger.Com</w:t>
        </w:r>
      </w:hyperlink>
      <w:r w:rsidR="00C52775">
        <w:rPr>
          <w:rFonts w:hint="eastAsia"/>
        </w:rPr>
        <w:t>），API（</w:t>
      </w:r>
      <w:hyperlink r:id="rId13" w:history="1">
        <w:r w:rsidR="00C52775" w:rsidRPr="00F63C7A">
          <w:rPr>
            <w:rStyle w:val="a6"/>
            <w:rFonts w:hint="eastAsia"/>
          </w:rPr>
          <w:t>Http</w:t>
        </w:r>
        <w:r w:rsidR="00C52775" w:rsidRPr="00F63C7A">
          <w:rPr>
            <w:rStyle w:val="a6"/>
          </w:rPr>
          <w:t>s://Api.AngelMsger.Com</w:t>
        </w:r>
      </w:hyperlink>
      <w:r w:rsidR="00C52775">
        <w:rPr>
          <w:rFonts w:hint="eastAsia"/>
        </w:rPr>
        <w:t>））。</w:t>
      </w:r>
    </w:p>
    <w:p w:rsidR="001C0B6C" w:rsidRDefault="009D298C" w:rsidP="001C0B6C">
      <w:pPr>
        <w:pStyle w:val="2"/>
      </w:pPr>
      <w:r>
        <w:rPr>
          <w:rFonts w:hint="eastAsia"/>
        </w:rPr>
        <w:t>项目</w:t>
      </w:r>
      <w:r w:rsidR="00BE5EB0">
        <w:rPr>
          <w:rFonts w:hint="eastAsia"/>
        </w:rPr>
        <w:t>价值：</w:t>
      </w:r>
    </w:p>
    <w:p w:rsidR="009D298C" w:rsidRDefault="009D298C" w:rsidP="00A52418">
      <w:pPr>
        <w:ind w:firstLine="420"/>
      </w:pPr>
      <w:r>
        <w:rPr>
          <w:rFonts w:hint="eastAsia"/>
        </w:rPr>
        <w:t>猫爪实验室主要提供了集最新动态、社区话题、优质推荐、精选课程、知识拓扑为一体的偏向教育型App</w:t>
      </w:r>
      <w:r>
        <w:t>,</w:t>
      </w:r>
      <w:r>
        <w:rPr>
          <w:rFonts w:hint="eastAsia"/>
        </w:rPr>
        <w:t>主要给用户</w:t>
      </w:r>
      <w:r w:rsidR="00A52418">
        <w:rPr>
          <w:rFonts w:hint="eastAsia"/>
        </w:rPr>
        <w:t>提供一个发放干货发表动态论坛以及休闲的应用，我们的初衷不是偏向于商业化而是基于学习的应用。</w:t>
      </w:r>
      <w:r w:rsidRPr="009D298C">
        <w:rPr>
          <w:rFonts w:hint="eastAsia"/>
        </w:rPr>
        <w:t>我们将社区讨论、个人博客、精选课程资料与推送做了完美的整合。不必须流转于各方面去寻找各类信息，改善用户曾经拿到一个新手机就开始不断下载各类应用的状况。</w:t>
      </w:r>
    </w:p>
    <w:p w:rsidR="009D298C" w:rsidRDefault="009D298C" w:rsidP="00A52418">
      <w:pPr>
        <w:ind w:firstLine="420"/>
      </w:pPr>
      <w:r w:rsidRPr="009D298C">
        <w:rPr>
          <w:rFonts w:hint="eastAsia"/>
        </w:rPr>
        <w:t>我们设想一个全方位的应用，让用户的手机不再累赘，不再从多个途径获取有用信息。我们的项目日后势必建立在挖掘数据的基础上，理念是为用户提供最完全的最有用有效的信息。</w:t>
      </w:r>
    </w:p>
    <w:p w:rsidR="009D298C" w:rsidRDefault="009D298C" w:rsidP="00A52418">
      <w:pPr>
        <w:ind w:firstLine="420"/>
      </w:pPr>
      <w:r w:rsidRPr="009D298C">
        <w:rPr>
          <w:rFonts w:hint="eastAsia"/>
        </w:rPr>
        <w:t>从商业价值上考虑，如果每个公司将定制一款我们特定的应用。将有利于内部信息的传递与交互。并且能够及时推送最新要求与信息。从公益价值上来考虑，由于用户交谈与管理者推送两者的隔离，导致不能进行良好的大众需求分析。在信息爆炸的时代，无数人面对庞大的垃圾信息或者自己根本不需要的信息惶然无措，浪费了许多时间。开发这样一个整合型应用是时代发展的趋势与潮流。</w:t>
      </w:r>
    </w:p>
    <w:p w:rsidR="00A52418" w:rsidRDefault="009D298C" w:rsidP="00A52418">
      <w:pPr>
        <w:ind w:firstLine="420"/>
      </w:pPr>
      <w:r>
        <w:rPr>
          <w:rFonts w:hint="eastAsia"/>
        </w:rPr>
        <w:t>此项目与其想法还</w:t>
      </w:r>
      <w:r w:rsidRPr="009D298C">
        <w:rPr>
          <w:rFonts w:hint="eastAsia"/>
        </w:rPr>
        <w:t>适用于高校。</w:t>
      </w:r>
      <w:r>
        <w:rPr>
          <w:rFonts w:hint="eastAsia"/>
        </w:rPr>
        <w:t>由于</w:t>
      </w:r>
      <w:r w:rsidRPr="009D298C">
        <w:rPr>
          <w:rFonts w:hint="eastAsia"/>
        </w:rPr>
        <w:t>各类微信平台上的推送让大家困乏</w:t>
      </w:r>
      <w:r>
        <w:rPr>
          <w:rFonts w:hint="eastAsia"/>
        </w:rPr>
        <w:t>，学生组织对于学生得不到良好的呼应与管理，教师与学生间也存在一定的隔阂</w:t>
      </w:r>
      <w:r w:rsidRPr="009D298C">
        <w:rPr>
          <w:rFonts w:hint="eastAsia"/>
        </w:rPr>
        <w:t>。</w:t>
      </w:r>
      <w:r>
        <w:rPr>
          <w:rFonts w:hint="eastAsia"/>
        </w:rPr>
        <w:t>学校发布的</w:t>
      </w:r>
      <w:r w:rsidRPr="009D298C">
        <w:rPr>
          <w:rFonts w:hint="eastAsia"/>
        </w:rPr>
        <w:t>公开课并没有普及到每一个学生</w:t>
      </w:r>
      <w:r>
        <w:rPr>
          <w:rFonts w:hint="eastAsia"/>
        </w:rPr>
        <w:t>，学校更新的最新信息、购买的软件、学校进行的学术交流活动，散布在各类懒于维护的官网上，对校内学生很难起到激励作用</w:t>
      </w:r>
      <w:r w:rsidRPr="009D298C">
        <w:rPr>
          <w:rFonts w:hint="eastAsia"/>
        </w:rPr>
        <w:t>。</w:t>
      </w:r>
      <w:bookmarkStart w:id="0" w:name="_GoBack"/>
      <w:bookmarkEnd w:id="0"/>
      <w:r>
        <w:rPr>
          <w:rFonts w:hint="eastAsia"/>
        </w:rPr>
        <w:t>而</w:t>
      </w:r>
      <w:r w:rsidRPr="009D298C">
        <w:rPr>
          <w:rFonts w:hint="eastAsia"/>
        </w:rPr>
        <w:t>学生打开微信</w:t>
      </w:r>
      <w:r w:rsidRPr="009D298C">
        <w:t>qq看到的都是无营养话题。</w:t>
      </w:r>
    </w:p>
    <w:p w:rsidR="009D298C" w:rsidRDefault="009D298C" w:rsidP="00A52418">
      <w:pPr>
        <w:ind w:firstLine="420"/>
      </w:pPr>
      <w:r>
        <w:rPr>
          <w:rFonts w:hint="eastAsia"/>
        </w:rPr>
        <w:t>将论坛、博客、推送、课程整合在一起，我们既可以给用户以充分的自由发表自己的想法或者发布自己的技术，也可以将用户的视野锁定在一块较好的区域内</w:t>
      </w:r>
      <w:r w:rsidR="00A52418">
        <w:rPr>
          <w:rFonts w:hint="eastAsia"/>
        </w:rPr>
        <w:t>，避免垃圾信息，拔高或者拓宽眼界，让学校出国留学、学术科技等信息进入每个人的视野</w:t>
      </w:r>
      <w:r>
        <w:rPr>
          <w:rFonts w:hint="eastAsia"/>
        </w:rPr>
        <w:t>。另外，</w:t>
      </w:r>
      <w:r w:rsidRPr="009D298C">
        <w:t>推送信息的滞留根本原因在于缺少了与用户的交互以及缺少了去分析用户与用户之间的交互。</w:t>
      </w:r>
      <w:r w:rsidR="00A52418">
        <w:rPr>
          <w:rFonts w:hint="eastAsia"/>
        </w:rPr>
        <w:t>根据后台的数据分析与挖掘，针对个体进行更好的自适应，能将数据分析的效果最大化。大浪淘金，或许就是我们最后的希冀。</w:t>
      </w:r>
    </w:p>
    <w:p w:rsidR="00BE5EB0" w:rsidRDefault="00BE5EB0" w:rsidP="0078637D">
      <w:pPr>
        <w:pStyle w:val="2"/>
      </w:pPr>
      <w:r>
        <w:rPr>
          <w:rFonts w:hint="eastAsia"/>
        </w:rPr>
        <w:t>特点特色：</w:t>
      </w:r>
    </w:p>
    <w:p w:rsidR="00056768" w:rsidRDefault="00056768" w:rsidP="00056768">
      <w:pPr>
        <w:pStyle w:val="a5"/>
        <w:numPr>
          <w:ilvl w:val="0"/>
          <w:numId w:val="6"/>
        </w:numPr>
        <w:ind w:firstLineChars="0"/>
      </w:pPr>
      <w:r>
        <w:rPr>
          <w:rFonts w:hint="eastAsia"/>
        </w:rPr>
        <w:t>全栈式应用：</w:t>
      </w:r>
    </w:p>
    <w:p w:rsidR="00056768" w:rsidRDefault="00056768" w:rsidP="00056768">
      <w:pPr>
        <w:pStyle w:val="a5"/>
        <w:ind w:left="360" w:firstLineChars="0" w:firstLine="0"/>
      </w:pPr>
      <w:r>
        <w:rPr>
          <w:rFonts w:hint="eastAsia"/>
        </w:rPr>
        <w:t>项目包含一个Web项目（部分完成）和一个移动平台项目（部分完成），Web项目包含数据爬取，处理与分类存储，服务器后台（CentOS</w:t>
      </w:r>
      <w:r>
        <w:t xml:space="preserve"> + OpenResty</w:t>
      </w:r>
      <w:r>
        <w:rPr>
          <w:rFonts w:hint="eastAsia"/>
        </w:rPr>
        <w:t>（</w:t>
      </w:r>
      <w:r w:rsidR="0079716C">
        <w:rPr>
          <w:rFonts w:hint="eastAsia"/>
        </w:rPr>
        <w:t>Nginx的Lua插件集成优化版本</w:t>
      </w:r>
      <w:r>
        <w:rPr>
          <w:rFonts w:hint="eastAsia"/>
        </w:rPr>
        <w:t>）+</w:t>
      </w:r>
      <w:r>
        <w:t xml:space="preserve"> </w:t>
      </w:r>
      <w:r>
        <w:rPr>
          <w:rFonts w:hint="eastAsia"/>
        </w:rPr>
        <w:t>MariaDB</w:t>
      </w:r>
      <w:r w:rsidR="0079716C">
        <w:rPr>
          <w:rFonts w:hint="eastAsia"/>
        </w:rPr>
        <w:t>（My</w:t>
      </w:r>
      <w:r w:rsidR="0079716C">
        <w:t>SQL</w:t>
      </w:r>
      <w:r w:rsidR="0079716C">
        <w:rPr>
          <w:rFonts w:hint="eastAsia"/>
        </w:rPr>
        <w:t xml:space="preserve">开源分支版本）+ </w:t>
      </w:r>
      <w:r w:rsidR="0079716C">
        <w:t>J</w:t>
      </w:r>
      <w:r w:rsidR="0079716C">
        <w:rPr>
          <w:rFonts w:hint="eastAsia"/>
        </w:rPr>
        <w:t>ava</w:t>
      </w:r>
      <w:r w:rsidR="0079716C">
        <w:t>/Python</w:t>
      </w:r>
      <w:r w:rsidR="0079716C">
        <w:rPr>
          <w:rFonts w:hint="eastAsia"/>
        </w:rPr>
        <w:t>/PHP</w:t>
      </w:r>
      <w:r>
        <w:rPr>
          <w:rFonts w:hint="eastAsia"/>
        </w:rPr>
        <w:t>）</w:t>
      </w:r>
      <w:r w:rsidR="0079716C">
        <w:rPr>
          <w:rFonts w:hint="eastAsia"/>
        </w:rPr>
        <w:t>，前端展示，及开放API。移动平台项目包含一个Android</w:t>
      </w:r>
      <w:r w:rsidR="0079716C">
        <w:t xml:space="preserve"> A</w:t>
      </w:r>
      <w:r w:rsidR="0079716C">
        <w:rPr>
          <w:rFonts w:hint="eastAsia"/>
        </w:rPr>
        <w:t>pp。</w:t>
      </w:r>
    </w:p>
    <w:p w:rsidR="0079716C" w:rsidRDefault="0079716C" w:rsidP="00056768">
      <w:pPr>
        <w:pStyle w:val="a5"/>
        <w:ind w:left="360" w:firstLineChars="0" w:firstLine="0"/>
      </w:pPr>
      <w:r>
        <w:rPr>
          <w:rFonts w:hint="eastAsia"/>
        </w:rPr>
        <w:t>Web应用可细分为若干个子项目，包含主页（基于Word</w:t>
      </w:r>
      <w:r>
        <w:t>press</w:t>
      </w:r>
      <w:r>
        <w:rPr>
          <w:rFonts w:hint="eastAsia"/>
        </w:rPr>
        <w:t>，PHP），博客（基于Typecho，PHP），论坛（基于Carbon</w:t>
      </w:r>
      <w:r>
        <w:t xml:space="preserve"> Forum</w:t>
      </w:r>
      <w:r>
        <w:rPr>
          <w:rFonts w:hint="eastAsia"/>
        </w:rPr>
        <w:t>，PHP），API（使用Flask框架，Python）及未完成的的产品（Java</w:t>
      </w:r>
      <w:r>
        <w:t>EE</w:t>
      </w:r>
      <w:r>
        <w:rPr>
          <w:rFonts w:hint="eastAsia"/>
        </w:rPr>
        <w:t>），服务（Java</w:t>
      </w:r>
      <w:r>
        <w:t>EE</w:t>
      </w:r>
      <w:r>
        <w:rPr>
          <w:rFonts w:hint="eastAsia"/>
        </w:rPr>
        <w:t>或Node</w:t>
      </w:r>
      <w:r>
        <w:t>.JS</w:t>
      </w:r>
      <w:r>
        <w:rPr>
          <w:rFonts w:hint="eastAsia"/>
        </w:rPr>
        <w:t>）。</w:t>
      </w:r>
    </w:p>
    <w:p w:rsidR="0079716C" w:rsidRDefault="0079716C" w:rsidP="00056768">
      <w:pPr>
        <w:pStyle w:val="a5"/>
        <w:ind w:left="360" w:firstLineChars="0" w:firstLine="0"/>
      </w:pPr>
      <w:r>
        <w:rPr>
          <w:rFonts w:hint="eastAsia"/>
        </w:rPr>
        <w:t>虽然引用了一些基于Apache</w:t>
      </w:r>
      <w:r>
        <w:t xml:space="preserve"> Licence</w:t>
      </w:r>
      <w:r>
        <w:rPr>
          <w:rFonts w:hint="eastAsia"/>
        </w:rPr>
        <w:t>及MIT的开源项目，但我们进行了二次开发和整合与页面设计，并且API，产品，服务三个子模块完全独立完成。</w:t>
      </w:r>
    </w:p>
    <w:p w:rsidR="0079716C" w:rsidRDefault="0079716C" w:rsidP="00056768">
      <w:pPr>
        <w:pStyle w:val="a5"/>
        <w:ind w:left="360" w:firstLineChars="0" w:firstLine="0"/>
      </w:pPr>
      <w:r>
        <w:rPr>
          <w:rFonts w:hint="eastAsia"/>
        </w:rPr>
        <w:t>移动平台项目限于小组成员</w:t>
      </w:r>
      <w:r w:rsidR="004548ED">
        <w:rPr>
          <w:rFonts w:hint="eastAsia"/>
        </w:rPr>
        <w:t>水平</w:t>
      </w:r>
      <w:r>
        <w:rPr>
          <w:rFonts w:hint="eastAsia"/>
        </w:rPr>
        <w:t>目前仅包含</w:t>
      </w:r>
      <w:r w:rsidR="004548ED">
        <w:rPr>
          <w:rFonts w:hint="eastAsia"/>
        </w:rPr>
        <w:t>一款</w:t>
      </w:r>
      <w:r>
        <w:rPr>
          <w:rFonts w:hint="eastAsia"/>
        </w:rPr>
        <w:t>Android</w:t>
      </w:r>
      <w:r w:rsidR="004548ED">
        <w:rPr>
          <w:rFonts w:hint="eastAsia"/>
        </w:rPr>
        <w:t>平台App。</w:t>
      </w:r>
    </w:p>
    <w:p w:rsidR="004548ED" w:rsidRDefault="004548ED" w:rsidP="00056768">
      <w:pPr>
        <w:pStyle w:val="a5"/>
        <w:ind w:left="360" w:firstLineChars="0" w:firstLine="0"/>
        <w:rPr>
          <w:ins w:id="1" w:author="Windows 用户" w:date="2016-12-31T13:31:00Z"/>
        </w:rPr>
      </w:pPr>
      <w:r>
        <w:rPr>
          <w:noProof/>
        </w:rPr>
        <w:lastRenderedPageBreak/>
        <w:drawing>
          <wp:inline distT="0" distB="0" distL="0" distR="0">
            <wp:extent cx="3142800" cy="16848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2800" cy="1684800"/>
                    </a:xfrm>
                    <a:prstGeom prst="rect">
                      <a:avLst/>
                    </a:prstGeom>
                  </pic:spPr>
                </pic:pic>
              </a:graphicData>
            </a:graphic>
          </wp:inline>
        </w:drawing>
      </w:r>
      <w:r>
        <w:rPr>
          <w:noProof/>
        </w:rPr>
        <w:drawing>
          <wp:inline distT="0" distB="0" distL="0" distR="0">
            <wp:extent cx="3142800" cy="16848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2800" cy="1684800"/>
                    </a:xfrm>
                    <a:prstGeom prst="rect">
                      <a:avLst/>
                    </a:prstGeom>
                  </pic:spPr>
                </pic:pic>
              </a:graphicData>
            </a:graphic>
          </wp:inline>
        </w:drawing>
      </w:r>
      <w:r>
        <w:rPr>
          <w:noProof/>
        </w:rPr>
        <w:drawing>
          <wp:inline distT="0" distB="0" distL="0" distR="0">
            <wp:extent cx="3139200" cy="16848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drawing>
          <wp:inline distT="0" distB="0" distL="0" distR="0">
            <wp:extent cx="3139200" cy="16848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drawing>
          <wp:inline distT="0" distB="0" distL="0" distR="0">
            <wp:extent cx="3139200" cy="168480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drawing>
          <wp:inline distT="0" distB="0" distL="0" distR="0">
            <wp:extent cx="3139200" cy="168480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drawing>
          <wp:inline distT="0" distB="0" distL="0" distR="0">
            <wp:extent cx="3139200" cy="16848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drawing>
          <wp:inline distT="0" distB="0" distL="0" distR="0">
            <wp:extent cx="3139200" cy="16848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9200" cy="1684800"/>
                    </a:xfrm>
                    <a:prstGeom prst="rect">
                      <a:avLst/>
                    </a:prstGeom>
                  </pic:spPr>
                </pic:pic>
              </a:graphicData>
            </a:graphic>
          </wp:inline>
        </w:drawing>
      </w:r>
      <w:r>
        <w:rPr>
          <w:noProof/>
        </w:rPr>
        <w:lastRenderedPageBreak/>
        <w:drawing>
          <wp:inline distT="0" distB="0" distL="0" distR="0">
            <wp:extent cx="1501200" cy="27828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r>
        <w:rPr>
          <w:noProof/>
        </w:rPr>
        <w:drawing>
          <wp:inline distT="0" distB="0" distL="0" distR="0">
            <wp:extent cx="1501200" cy="27828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r>
        <w:rPr>
          <w:noProof/>
        </w:rPr>
        <w:drawing>
          <wp:inline distT="0" distB="0" distL="0" distR="0">
            <wp:extent cx="1501200" cy="27828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r>
        <w:rPr>
          <w:noProof/>
        </w:rPr>
        <w:drawing>
          <wp:inline distT="0" distB="0" distL="0" distR="0">
            <wp:extent cx="1501200" cy="27828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r>
        <w:rPr>
          <w:noProof/>
        </w:rPr>
        <w:drawing>
          <wp:inline distT="0" distB="0" distL="0" distR="0">
            <wp:extent cx="1501200" cy="27828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r>
        <w:rPr>
          <w:noProof/>
        </w:rPr>
        <w:drawing>
          <wp:inline distT="0" distB="0" distL="0" distR="0">
            <wp:extent cx="1501200" cy="27828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01200" cy="2782800"/>
                    </a:xfrm>
                    <a:prstGeom prst="rect">
                      <a:avLst/>
                    </a:prstGeom>
                  </pic:spPr>
                </pic:pic>
              </a:graphicData>
            </a:graphic>
          </wp:inline>
        </w:drawing>
      </w:r>
    </w:p>
    <w:p w:rsidR="00901024" w:rsidRDefault="00901024" w:rsidP="00056768">
      <w:pPr>
        <w:pStyle w:val="a5"/>
        <w:ind w:left="360" w:firstLineChars="0" w:firstLine="0"/>
      </w:pPr>
    </w:p>
    <w:p w:rsidR="00056768" w:rsidRDefault="000100F1" w:rsidP="00056768">
      <w:pPr>
        <w:pStyle w:val="a5"/>
        <w:numPr>
          <w:ilvl w:val="0"/>
          <w:numId w:val="6"/>
        </w:numPr>
        <w:ind w:firstLineChars="0"/>
      </w:pPr>
      <w:r>
        <w:rPr>
          <w:rFonts w:hint="eastAsia"/>
        </w:rPr>
        <w:t>网站页面响应式设计：</w:t>
      </w:r>
    </w:p>
    <w:p w:rsidR="000100F1" w:rsidRDefault="000100F1" w:rsidP="000100F1">
      <w:pPr>
        <w:pStyle w:val="a5"/>
        <w:ind w:left="360" w:firstLineChars="0" w:firstLine="0"/>
      </w:pPr>
      <w:r>
        <w:rPr>
          <w:rFonts w:hint="eastAsia"/>
        </w:rPr>
        <w:t>这一点多半要归功于我们基于的开源项目，我们仅仅是在其基础上重新设计了页面的样式。响应式设计能让我们的页面在不同的设备上得到良好的用户体验。</w:t>
      </w:r>
    </w:p>
    <w:p w:rsidR="000100F1" w:rsidRDefault="000100F1" w:rsidP="000100F1">
      <w:pPr>
        <w:pStyle w:val="a5"/>
        <w:ind w:left="360" w:firstLineChars="0" w:firstLine="0"/>
      </w:pPr>
      <w:r>
        <w:rPr>
          <w:rFonts w:hint="eastAsia"/>
          <w:noProof/>
        </w:rPr>
        <w:lastRenderedPageBreak/>
        <w:drawing>
          <wp:inline distT="0" distB="0" distL="0" distR="0">
            <wp:extent cx="2073600" cy="3844800"/>
            <wp:effectExtent l="0" t="0" r="317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28">
                      <a:extLst>
                        <a:ext uri="{28A0092B-C50C-407E-A947-70E740481C1C}">
                          <a14:useLocalDpi xmlns:a14="http://schemas.microsoft.com/office/drawing/2010/main" val="0"/>
                        </a:ext>
                      </a:extLst>
                    </a:blip>
                    <a:stretch>
                      <a:fillRect/>
                    </a:stretch>
                  </pic:blipFill>
                  <pic:spPr>
                    <a:xfrm>
                      <a:off x="0" y="0"/>
                      <a:ext cx="2073600" cy="3844800"/>
                    </a:xfrm>
                    <a:prstGeom prst="rect">
                      <a:avLst/>
                    </a:prstGeom>
                  </pic:spPr>
                </pic:pic>
              </a:graphicData>
            </a:graphic>
          </wp:inline>
        </w:drawing>
      </w:r>
      <w:r>
        <w:rPr>
          <w:rFonts w:hint="eastAsia"/>
          <w:noProof/>
        </w:rPr>
        <w:drawing>
          <wp:inline distT="0" distB="0" distL="0" distR="0">
            <wp:extent cx="2073600" cy="3844800"/>
            <wp:effectExtent l="0" t="0" r="317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png"/>
                    <pic:cNvPicPr/>
                  </pic:nvPicPr>
                  <pic:blipFill>
                    <a:blip r:embed="rId29">
                      <a:extLst>
                        <a:ext uri="{28A0092B-C50C-407E-A947-70E740481C1C}">
                          <a14:useLocalDpi xmlns:a14="http://schemas.microsoft.com/office/drawing/2010/main" val="0"/>
                        </a:ext>
                      </a:extLst>
                    </a:blip>
                    <a:stretch>
                      <a:fillRect/>
                    </a:stretch>
                  </pic:blipFill>
                  <pic:spPr>
                    <a:xfrm>
                      <a:off x="0" y="0"/>
                      <a:ext cx="2073600" cy="3844800"/>
                    </a:xfrm>
                    <a:prstGeom prst="rect">
                      <a:avLst/>
                    </a:prstGeom>
                  </pic:spPr>
                </pic:pic>
              </a:graphicData>
            </a:graphic>
          </wp:inline>
        </w:drawing>
      </w:r>
      <w:r>
        <w:rPr>
          <w:rFonts w:hint="eastAsia"/>
          <w:noProof/>
        </w:rPr>
        <w:drawing>
          <wp:inline distT="0" distB="0" distL="0" distR="0">
            <wp:extent cx="2073600" cy="3844800"/>
            <wp:effectExtent l="0" t="0" r="317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30">
                      <a:extLst>
                        <a:ext uri="{28A0092B-C50C-407E-A947-70E740481C1C}">
                          <a14:useLocalDpi xmlns:a14="http://schemas.microsoft.com/office/drawing/2010/main" val="0"/>
                        </a:ext>
                      </a:extLst>
                    </a:blip>
                    <a:stretch>
                      <a:fillRect/>
                    </a:stretch>
                  </pic:blipFill>
                  <pic:spPr>
                    <a:xfrm>
                      <a:off x="0" y="0"/>
                      <a:ext cx="2073600" cy="3844800"/>
                    </a:xfrm>
                    <a:prstGeom prst="rect">
                      <a:avLst/>
                    </a:prstGeom>
                  </pic:spPr>
                </pic:pic>
              </a:graphicData>
            </a:graphic>
          </wp:inline>
        </w:drawing>
      </w:r>
    </w:p>
    <w:p w:rsidR="000100F1" w:rsidRDefault="000100F1" w:rsidP="00056768">
      <w:pPr>
        <w:pStyle w:val="a5"/>
        <w:numPr>
          <w:ilvl w:val="0"/>
          <w:numId w:val="6"/>
        </w:numPr>
        <w:ind w:firstLineChars="0"/>
      </w:pPr>
      <w:r>
        <w:rPr>
          <w:rFonts w:hint="eastAsia"/>
        </w:rPr>
        <w:t>使用最新的开发标准</w:t>
      </w:r>
      <w:r w:rsidR="0033367A">
        <w:rPr>
          <w:rFonts w:hint="eastAsia"/>
        </w:rPr>
        <w:t>：</w:t>
      </w:r>
    </w:p>
    <w:p w:rsidR="000100F1" w:rsidRDefault="000100F1" w:rsidP="00066A98">
      <w:pPr>
        <w:pStyle w:val="a5"/>
        <w:ind w:left="360" w:firstLineChars="0" w:firstLine="0"/>
      </w:pPr>
      <w:r>
        <w:rPr>
          <w:rFonts w:hint="eastAsia"/>
        </w:rPr>
        <w:t>我们的A</w:t>
      </w:r>
      <w:r>
        <w:t>PI</w:t>
      </w:r>
      <w:r>
        <w:rPr>
          <w:rFonts w:hint="eastAsia"/>
        </w:rPr>
        <w:t>接口遵循R</w:t>
      </w:r>
      <w:r>
        <w:t>EST</w:t>
      </w:r>
      <w:r>
        <w:rPr>
          <w:rFonts w:hint="eastAsia"/>
        </w:rPr>
        <w:t>ful设计规范，并且含有基于HTTP Basic Auth的安全认证机制，不在我们开发者列表中的任何人都无法获取API结果。</w:t>
      </w:r>
    </w:p>
    <w:p w:rsidR="000100F1" w:rsidRDefault="000100F1" w:rsidP="000100F1">
      <w:pPr>
        <w:pStyle w:val="a5"/>
        <w:ind w:left="360" w:firstLineChars="0" w:firstLine="0"/>
      </w:pPr>
      <w:r>
        <w:rPr>
          <w:rFonts w:hint="eastAsia"/>
        </w:rPr>
        <w:t>我们的网站现已全面支持</w:t>
      </w:r>
      <w:r w:rsidR="00066A98">
        <w:rPr>
          <w:rFonts w:hint="eastAsia"/>
        </w:rPr>
        <w:t>更加安全的HTTPS协议，网站安全证书由最早通过Web</w:t>
      </w:r>
      <w:r w:rsidR="00066A98">
        <w:t>Trust</w:t>
      </w:r>
      <w:r w:rsidR="00066A98">
        <w:rPr>
          <w:rFonts w:hint="eastAsia"/>
        </w:rPr>
        <w:t>认证之一的服务商赛门铁克颁发。</w:t>
      </w:r>
    </w:p>
    <w:p w:rsidR="00066A98" w:rsidRDefault="00066A98" w:rsidP="000100F1">
      <w:pPr>
        <w:pStyle w:val="a5"/>
        <w:ind w:left="360" w:firstLineChars="0" w:firstLine="0"/>
      </w:pPr>
      <w:r>
        <w:rPr>
          <w:rFonts w:hint="eastAsia"/>
        </w:rPr>
        <w:t>在Android</w:t>
      </w:r>
      <w:r>
        <w:t xml:space="preserve"> A</w:t>
      </w:r>
      <w:r>
        <w:rPr>
          <w:rFonts w:hint="eastAsia"/>
        </w:rPr>
        <w:t>pp设计上我们大量使用了Google推荐的全新设计理念</w:t>
      </w:r>
      <w:r>
        <w:t>M</w:t>
      </w:r>
      <w:r>
        <w:rPr>
          <w:rFonts w:hint="eastAsia"/>
        </w:rPr>
        <w:t>ater</w:t>
      </w:r>
      <w:r>
        <w:t>ial Design</w:t>
      </w:r>
      <w:r>
        <w:rPr>
          <w:rFonts w:hint="eastAsia"/>
        </w:rPr>
        <w:t>，弃用List</w:t>
      </w:r>
      <w:r>
        <w:t>View</w:t>
      </w:r>
      <w:r>
        <w:rPr>
          <w:rFonts w:hint="eastAsia"/>
        </w:rPr>
        <w:t>使用性能更加优良的Recycler</w:t>
      </w:r>
      <w:r>
        <w:t>V</w:t>
      </w:r>
      <w:r>
        <w:rPr>
          <w:rFonts w:hint="eastAsia"/>
        </w:rPr>
        <w:t>iew，并使用到包括但不仅限于</w:t>
      </w:r>
      <w:r w:rsidRPr="00066A98">
        <w:t>NavigationView</w:t>
      </w:r>
      <w:r>
        <w:rPr>
          <w:rFonts w:hint="eastAsia"/>
        </w:rPr>
        <w:t>，Car</w:t>
      </w:r>
      <w:r>
        <w:t>dView</w:t>
      </w:r>
      <w:r>
        <w:rPr>
          <w:rFonts w:hint="eastAsia"/>
        </w:rPr>
        <w:t>，Text</w:t>
      </w:r>
      <w:r>
        <w:t>InputLayout</w:t>
      </w:r>
      <w:r>
        <w:rPr>
          <w:rFonts w:hint="eastAsia"/>
        </w:rPr>
        <w:t>，</w:t>
      </w:r>
      <w:r>
        <w:t>FloatingActionBotton</w:t>
      </w:r>
      <w:r>
        <w:rPr>
          <w:rFonts w:hint="eastAsia"/>
        </w:rPr>
        <w:t>等新控件。</w:t>
      </w:r>
    </w:p>
    <w:p w:rsidR="00066A98" w:rsidRDefault="00066A98" w:rsidP="000100F1">
      <w:pPr>
        <w:pStyle w:val="a5"/>
        <w:ind w:left="360" w:firstLineChars="0" w:firstLine="0"/>
      </w:pPr>
      <w:r>
        <w:rPr>
          <w:rFonts w:hint="eastAsia"/>
          <w:noProof/>
        </w:rPr>
        <w:drawing>
          <wp:inline distT="0" distB="0" distL="0" distR="0">
            <wp:extent cx="1767840" cy="1190887"/>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5377" cy="1202701"/>
                    </a:xfrm>
                    <a:prstGeom prst="rect">
                      <a:avLst/>
                    </a:prstGeom>
                  </pic:spPr>
                </pic:pic>
              </a:graphicData>
            </a:graphic>
          </wp:inline>
        </w:drawing>
      </w:r>
      <w:r>
        <w:rPr>
          <w:rFonts w:hint="eastAsia"/>
          <w:noProof/>
        </w:rPr>
        <w:drawing>
          <wp:inline distT="0" distB="0" distL="0" distR="0">
            <wp:extent cx="2598420" cy="119166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a:blip r:embed="rId32">
                      <a:extLst>
                        <a:ext uri="{28A0092B-C50C-407E-A947-70E740481C1C}">
                          <a14:useLocalDpi xmlns:a14="http://schemas.microsoft.com/office/drawing/2010/main" val="0"/>
                        </a:ext>
                      </a:extLst>
                    </a:blip>
                    <a:stretch>
                      <a:fillRect/>
                    </a:stretch>
                  </pic:blipFill>
                  <pic:spPr>
                    <a:xfrm>
                      <a:off x="0" y="0"/>
                      <a:ext cx="2615573" cy="1199531"/>
                    </a:xfrm>
                    <a:prstGeom prst="rect">
                      <a:avLst/>
                    </a:prstGeom>
                  </pic:spPr>
                </pic:pic>
              </a:graphicData>
            </a:graphic>
          </wp:inline>
        </w:drawing>
      </w:r>
    </w:p>
    <w:p w:rsidR="0033367A" w:rsidRPr="00066A98" w:rsidRDefault="0033367A" w:rsidP="000100F1">
      <w:pPr>
        <w:pStyle w:val="a5"/>
        <w:ind w:left="360" w:firstLineChars="0" w:firstLine="0"/>
      </w:pPr>
      <w:r>
        <w:rPr>
          <w:rFonts w:hint="eastAsia"/>
          <w:noProof/>
        </w:rPr>
        <w:drawing>
          <wp:inline distT="0" distB="0" distL="0" distR="0">
            <wp:extent cx="2019300" cy="195341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33">
                      <a:extLst>
                        <a:ext uri="{28A0092B-C50C-407E-A947-70E740481C1C}">
                          <a14:useLocalDpi xmlns:a14="http://schemas.microsoft.com/office/drawing/2010/main" val="0"/>
                        </a:ext>
                      </a:extLst>
                    </a:blip>
                    <a:stretch>
                      <a:fillRect/>
                    </a:stretch>
                  </pic:blipFill>
                  <pic:spPr>
                    <a:xfrm>
                      <a:off x="0" y="0"/>
                      <a:ext cx="2028725" cy="1962535"/>
                    </a:xfrm>
                    <a:prstGeom prst="rect">
                      <a:avLst/>
                    </a:prstGeom>
                  </pic:spPr>
                </pic:pic>
              </a:graphicData>
            </a:graphic>
          </wp:inline>
        </w:drawing>
      </w:r>
      <w:r>
        <w:rPr>
          <w:rFonts w:hint="eastAsia"/>
          <w:noProof/>
        </w:rPr>
        <w:drawing>
          <wp:inline distT="0" distB="0" distL="0" distR="0">
            <wp:extent cx="2249170" cy="1955413"/>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png"/>
                    <pic:cNvPicPr/>
                  </pic:nvPicPr>
                  <pic:blipFill>
                    <a:blip r:embed="rId34">
                      <a:extLst>
                        <a:ext uri="{28A0092B-C50C-407E-A947-70E740481C1C}">
                          <a14:useLocalDpi xmlns:a14="http://schemas.microsoft.com/office/drawing/2010/main" val="0"/>
                        </a:ext>
                      </a:extLst>
                    </a:blip>
                    <a:stretch>
                      <a:fillRect/>
                    </a:stretch>
                  </pic:blipFill>
                  <pic:spPr>
                    <a:xfrm>
                      <a:off x="0" y="0"/>
                      <a:ext cx="2290187" cy="1991073"/>
                    </a:xfrm>
                    <a:prstGeom prst="rect">
                      <a:avLst/>
                    </a:prstGeom>
                  </pic:spPr>
                </pic:pic>
              </a:graphicData>
            </a:graphic>
          </wp:inline>
        </w:drawing>
      </w:r>
      <w:r>
        <w:rPr>
          <w:rFonts w:hint="eastAsia"/>
          <w:noProof/>
        </w:rPr>
        <w:drawing>
          <wp:inline distT="0" distB="0" distL="0" distR="0">
            <wp:extent cx="2125426" cy="198247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ng"/>
                    <pic:cNvPicPr/>
                  </pic:nvPicPr>
                  <pic:blipFill>
                    <a:blip r:embed="rId35">
                      <a:extLst>
                        <a:ext uri="{28A0092B-C50C-407E-A947-70E740481C1C}">
                          <a14:useLocalDpi xmlns:a14="http://schemas.microsoft.com/office/drawing/2010/main" val="0"/>
                        </a:ext>
                      </a:extLst>
                    </a:blip>
                    <a:stretch>
                      <a:fillRect/>
                    </a:stretch>
                  </pic:blipFill>
                  <pic:spPr>
                    <a:xfrm>
                      <a:off x="0" y="0"/>
                      <a:ext cx="2142142" cy="1998061"/>
                    </a:xfrm>
                    <a:prstGeom prst="rect">
                      <a:avLst/>
                    </a:prstGeom>
                  </pic:spPr>
                </pic:pic>
              </a:graphicData>
            </a:graphic>
          </wp:inline>
        </w:drawing>
      </w:r>
    </w:p>
    <w:p w:rsidR="000100F1" w:rsidRDefault="000100F1" w:rsidP="00056768">
      <w:pPr>
        <w:pStyle w:val="a5"/>
        <w:numPr>
          <w:ilvl w:val="0"/>
          <w:numId w:val="6"/>
        </w:numPr>
        <w:ind w:firstLineChars="0"/>
      </w:pPr>
      <w:r>
        <w:rPr>
          <w:rFonts w:hint="eastAsia"/>
        </w:rPr>
        <w:t>使用官方和社区推荐的第三方库</w:t>
      </w:r>
      <w:r w:rsidR="0033367A">
        <w:rPr>
          <w:rFonts w:hint="eastAsia"/>
        </w:rPr>
        <w:t>：</w:t>
      </w:r>
    </w:p>
    <w:p w:rsidR="006211FA" w:rsidRPr="00B57F46" w:rsidRDefault="006211FA" w:rsidP="006211FA">
      <w:pPr>
        <w:pStyle w:val="a5"/>
        <w:ind w:left="360" w:firstLineChars="0" w:firstLine="0"/>
      </w:pPr>
      <w:r>
        <w:rPr>
          <w:rFonts w:hint="eastAsia"/>
        </w:rPr>
        <w:t>在Android</w:t>
      </w:r>
      <w:r>
        <w:t xml:space="preserve"> A</w:t>
      </w:r>
      <w:r>
        <w:rPr>
          <w:rFonts w:hint="eastAsia"/>
        </w:rPr>
        <w:t>pp端，我们选用了Ok</w:t>
      </w:r>
      <w:r>
        <w:t>Http</w:t>
      </w:r>
      <w:r>
        <w:rPr>
          <w:rFonts w:hint="eastAsia"/>
        </w:rPr>
        <w:t>作为网络框架，Glide作为图片加载库，Gson作为JSON解析库，Green</w:t>
      </w:r>
      <w:r>
        <w:t>DAO</w:t>
      </w:r>
      <w:r>
        <w:rPr>
          <w:rFonts w:hint="eastAsia"/>
        </w:rPr>
        <w:t>作为本地ORM框架。Ok</w:t>
      </w:r>
      <w:r>
        <w:t>Http</w:t>
      </w:r>
      <w:r>
        <w:rPr>
          <w:rFonts w:hint="eastAsia"/>
        </w:rPr>
        <w:t>具有良好的封装性，使我们不需要关心网络请求中的很多细节，并且</w:t>
      </w:r>
      <w:r>
        <w:rPr>
          <w:rFonts w:hint="eastAsia"/>
        </w:rPr>
        <w:lastRenderedPageBreak/>
        <w:t>对流量控制和缓存处理都给出了较为良好的解决方案，外加Google在Android</w:t>
      </w:r>
      <w:r>
        <w:t xml:space="preserve"> 6</w:t>
      </w:r>
      <w:r>
        <w:rPr>
          <w:rFonts w:hint="eastAsia"/>
        </w:rPr>
        <w:t>之后删除了Http</w:t>
      </w:r>
      <w:r>
        <w:t>Client</w:t>
      </w:r>
      <w:r>
        <w:rPr>
          <w:rFonts w:hint="eastAsia"/>
        </w:rPr>
        <w:t>的相关API，因此我们选择了Ok</w:t>
      </w:r>
      <w:r>
        <w:t>Http</w:t>
      </w:r>
      <w:r>
        <w:rPr>
          <w:rFonts w:hint="eastAsia"/>
        </w:rPr>
        <w:t>。Glide是官方推荐的图片加载库，能够屏蔽图片加载和内存缓存，磁盘缓存的细节，并且有出色的加载速度。Gson无论从解析速度和接口友好程度都比Android</w:t>
      </w:r>
      <w:r>
        <w:t xml:space="preserve"> SDK</w:t>
      </w:r>
      <w:r>
        <w:rPr>
          <w:rFonts w:hint="eastAsia"/>
        </w:rPr>
        <w:t>自带的JSONObject库更优秀。Gre</w:t>
      </w:r>
      <w:r>
        <w:t>enDAO</w:t>
      </w:r>
      <w:r>
        <w:rPr>
          <w:rFonts w:hint="eastAsia"/>
        </w:rPr>
        <w:t>是Android目前最快，使用度最高的ORM框架。此外，我们还在Git</w:t>
      </w:r>
      <w:r>
        <w:t>hub</w:t>
      </w:r>
      <w:r>
        <w:rPr>
          <w:rFonts w:hint="eastAsia"/>
        </w:rPr>
        <w:t>上精心选取了</w:t>
      </w:r>
      <w:r w:rsidR="00B57F46">
        <w:rPr>
          <w:rFonts w:hint="eastAsia"/>
        </w:rPr>
        <w:t>一些UI控件加入了Android App中。</w:t>
      </w:r>
    </w:p>
    <w:p w:rsidR="006211FA" w:rsidRDefault="00B57F46" w:rsidP="006211FA">
      <w:pPr>
        <w:pStyle w:val="a5"/>
        <w:ind w:left="360" w:firstLineChars="0" w:firstLine="0"/>
      </w:pPr>
      <w:r>
        <w:rPr>
          <w:rFonts w:hint="eastAsia"/>
          <w:noProof/>
        </w:rPr>
        <w:drawing>
          <wp:inline distT="0" distB="0" distL="0" distR="0">
            <wp:extent cx="3070715" cy="23012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gif"/>
                    <pic:cNvPicPr/>
                  </pic:nvPicPr>
                  <pic:blipFill>
                    <a:blip r:embed="rId36">
                      <a:extLst>
                        <a:ext uri="{28A0092B-C50C-407E-A947-70E740481C1C}">
                          <a14:useLocalDpi xmlns:a14="http://schemas.microsoft.com/office/drawing/2010/main" val="0"/>
                        </a:ext>
                      </a:extLst>
                    </a:blip>
                    <a:stretch>
                      <a:fillRect/>
                    </a:stretch>
                  </pic:blipFill>
                  <pic:spPr>
                    <a:xfrm>
                      <a:off x="0" y="0"/>
                      <a:ext cx="3134891" cy="2349335"/>
                    </a:xfrm>
                    <a:prstGeom prst="rect">
                      <a:avLst/>
                    </a:prstGeom>
                  </pic:spPr>
                </pic:pic>
              </a:graphicData>
            </a:graphic>
          </wp:inline>
        </w:drawing>
      </w:r>
      <w:r>
        <w:rPr>
          <w:rFonts w:hint="eastAsia"/>
          <w:noProof/>
        </w:rPr>
        <w:drawing>
          <wp:inline distT="0" distB="0" distL="0" distR="0">
            <wp:extent cx="1677035" cy="2321642"/>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gif"/>
                    <pic:cNvPicPr/>
                  </pic:nvPicPr>
                  <pic:blipFill>
                    <a:blip r:embed="rId37">
                      <a:extLst>
                        <a:ext uri="{28A0092B-C50C-407E-A947-70E740481C1C}">
                          <a14:useLocalDpi xmlns:a14="http://schemas.microsoft.com/office/drawing/2010/main" val="0"/>
                        </a:ext>
                      </a:extLst>
                    </a:blip>
                    <a:stretch>
                      <a:fillRect/>
                    </a:stretch>
                  </pic:blipFill>
                  <pic:spPr>
                    <a:xfrm>
                      <a:off x="0" y="0"/>
                      <a:ext cx="1749858" cy="2422456"/>
                    </a:xfrm>
                    <a:prstGeom prst="rect">
                      <a:avLst/>
                    </a:prstGeom>
                  </pic:spPr>
                </pic:pic>
              </a:graphicData>
            </a:graphic>
          </wp:inline>
        </w:drawing>
      </w:r>
      <w:r>
        <w:rPr>
          <w:rFonts w:hint="eastAsia"/>
          <w:noProof/>
        </w:rPr>
        <w:drawing>
          <wp:inline distT="0" distB="0" distL="0" distR="0">
            <wp:extent cx="1417320" cy="236220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4.gif"/>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433288" cy="2388814"/>
                    </a:xfrm>
                    <a:prstGeom prst="rect">
                      <a:avLst/>
                    </a:prstGeom>
                  </pic:spPr>
                </pic:pic>
              </a:graphicData>
            </a:graphic>
          </wp:inline>
        </w:drawing>
      </w:r>
      <w:r>
        <w:rPr>
          <w:rFonts w:hint="eastAsia"/>
          <w:noProof/>
        </w:rPr>
        <w:drawing>
          <wp:inline distT="0" distB="0" distL="0" distR="0" wp14:anchorId="76C6D1EF" wp14:editId="4470A79F">
            <wp:extent cx="2263140" cy="402336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6.png"/>
                    <pic:cNvPicPr/>
                  </pic:nvPicPr>
                  <pic:blipFill>
                    <a:blip r:embed="rId39">
                      <a:extLst>
                        <a:ext uri="{28A0092B-C50C-407E-A947-70E740481C1C}">
                          <a14:useLocalDpi xmlns:a14="http://schemas.microsoft.com/office/drawing/2010/main" val="0"/>
                        </a:ext>
                      </a:extLst>
                    </a:blip>
                    <a:stretch>
                      <a:fillRect/>
                    </a:stretch>
                  </pic:blipFill>
                  <pic:spPr>
                    <a:xfrm>
                      <a:off x="0" y="0"/>
                      <a:ext cx="2279993" cy="4053321"/>
                    </a:xfrm>
                    <a:prstGeom prst="rect">
                      <a:avLst/>
                    </a:prstGeom>
                  </pic:spPr>
                </pic:pic>
              </a:graphicData>
            </a:graphic>
          </wp:inline>
        </w:drawing>
      </w:r>
      <w:r>
        <w:rPr>
          <w:rFonts w:hint="eastAsia"/>
          <w:noProof/>
        </w:rPr>
        <w:drawing>
          <wp:inline distT="0" distB="0" distL="0" distR="0" wp14:anchorId="671047AE" wp14:editId="769ACCBA">
            <wp:extent cx="1729740" cy="768773"/>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6.g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0485" cy="773549"/>
                    </a:xfrm>
                    <a:prstGeom prst="rect">
                      <a:avLst/>
                    </a:prstGeom>
                  </pic:spPr>
                </pic:pic>
              </a:graphicData>
            </a:graphic>
          </wp:inline>
        </w:drawing>
      </w:r>
      <w:r>
        <w:rPr>
          <w:rFonts w:hint="eastAsia"/>
          <w:noProof/>
        </w:rPr>
        <w:drawing>
          <wp:inline distT="0" distB="0" distL="0" distR="0" wp14:anchorId="1616B453" wp14:editId="00108CCD">
            <wp:extent cx="2407285" cy="4088684"/>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gif"/>
                    <pic:cNvPicPr/>
                  </pic:nvPicPr>
                  <pic:blipFill>
                    <a:blip r:embed="rId41">
                      <a:extLst>
                        <a:ext uri="{28A0092B-C50C-407E-A947-70E740481C1C}">
                          <a14:useLocalDpi xmlns:a14="http://schemas.microsoft.com/office/drawing/2010/main" val="0"/>
                        </a:ext>
                      </a:extLst>
                    </a:blip>
                    <a:stretch>
                      <a:fillRect/>
                    </a:stretch>
                  </pic:blipFill>
                  <pic:spPr>
                    <a:xfrm>
                      <a:off x="0" y="0"/>
                      <a:ext cx="2437111" cy="4139342"/>
                    </a:xfrm>
                    <a:prstGeom prst="rect">
                      <a:avLst/>
                    </a:prstGeom>
                  </pic:spPr>
                </pic:pic>
              </a:graphicData>
            </a:graphic>
          </wp:inline>
        </w:drawing>
      </w:r>
    </w:p>
    <w:p w:rsidR="00CE2F25" w:rsidRDefault="00CE2F25" w:rsidP="006211FA">
      <w:pPr>
        <w:pStyle w:val="a5"/>
        <w:ind w:left="360" w:firstLineChars="0" w:firstLine="0"/>
      </w:pPr>
    </w:p>
    <w:p w:rsidR="00BD3E64" w:rsidRDefault="00BD3E64" w:rsidP="00BD3E64">
      <w:pPr>
        <w:pStyle w:val="a5"/>
        <w:numPr>
          <w:ilvl w:val="0"/>
          <w:numId w:val="6"/>
        </w:numPr>
        <w:ind w:firstLineChars="0"/>
      </w:pPr>
      <w:r w:rsidRPr="00BD3E64">
        <w:t>HttpBasicAuth</w:t>
      </w:r>
      <w:r>
        <w:rPr>
          <w:rFonts w:hint="eastAsia"/>
        </w:rPr>
        <w:t>：</w:t>
      </w:r>
    </w:p>
    <w:p w:rsidR="001416C5" w:rsidRDefault="001416C5" w:rsidP="00BD3E64">
      <w:pPr>
        <w:pStyle w:val="a5"/>
        <w:ind w:left="360" w:firstLineChars="0" w:firstLine="0"/>
      </w:pPr>
      <w:r>
        <w:rPr>
          <w:rFonts w:hint="eastAsia"/>
        </w:rPr>
        <w:t>我们运用了</w:t>
      </w:r>
      <w:r w:rsidRPr="001416C5">
        <w:t>HttpBasicAuth</w:t>
      </w:r>
      <w:r>
        <w:rPr>
          <w:rFonts w:hint="eastAsia"/>
        </w:rPr>
        <w:t>的认证方式，当我们访问API时，</w:t>
      </w:r>
      <w:r w:rsidRPr="001416C5">
        <w:t>httpbasicauth()</w:t>
      </w:r>
      <w:r>
        <w:rPr>
          <w:rFonts w:hint="eastAsia"/>
        </w:rPr>
        <w:t>需要用户名和密码参数，参数正确后，后期再登陆则会从header中解析信息，如果标头无效，则返回零，否则返回带有用户名和密码属性的凭证对象。</w:t>
      </w:r>
      <w:r w:rsidR="00BD3E64">
        <w:rPr>
          <w:rFonts w:hint="eastAsia"/>
        </w:rPr>
        <w:t>以此可以限定访问并获取我们服务器信息的人群。认证</w:t>
      </w:r>
      <w:r w:rsidR="00CE2F25">
        <w:rPr>
          <w:rFonts w:hint="eastAsia"/>
        </w:rPr>
        <w:t>如下图。</w:t>
      </w:r>
    </w:p>
    <w:p w:rsidR="001416C5" w:rsidRDefault="001416C5" w:rsidP="001416C5">
      <w:pPr>
        <w:pStyle w:val="a5"/>
        <w:ind w:left="360" w:firstLineChars="0" w:firstLine="0"/>
      </w:pPr>
      <w:r>
        <w:rPr>
          <w:noProof/>
        </w:rPr>
        <w:lastRenderedPageBreak/>
        <w:drawing>
          <wp:inline distT="0" distB="0" distL="0" distR="0" wp14:anchorId="37483A46" wp14:editId="7C821847">
            <wp:extent cx="3347049" cy="205858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1460" cy="2061296"/>
                    </a:xfrm>
                    <a:prstGeom prst="rect">
                      <a:avLst/>
                    </a:prstGeom>
                  </pic:spPr>
                </pic:pic>
              </a:graphicData>
            </a:graphic>
          </wp:inline>
        </w:drawing>
      </w:r>
    </w:p>
    <w:p w:rsidR="006211FA" w:rsidRDefault="006211FA" w:rsidP="001416C5">
      <w:pPr>
        <w:pStyle w:val="a5"/>
        <w:numPr>
          <w:ilvl w:val="0"/>
          <w:numId w:val="6"/>
        </w:numPr>
        <w:ind w:firstLineChars="0"/>
      </w:pPr>
      <w:r>
        <w:rPr>
          <w:rFonts w:hint="eastAsia"/>
        </w:rPr>
        <w:t>仍不止这些：</w:t>
      </w:r>
    </w:p>
    <w:p w:rsidR="006211FA" w:rsidRDefault="006211FA" w:rsidP="006211FA">
      <w:pPr>
        <w:pStyle w:val="a5"/>
        <w:ind w:left="360" w:firstLineChars="0" w:firstLine="0"/>
      </w:pPr>
      <w:r>
        <w:rPr>
          <w:rFonts w:hint="eastAsia"/>
        </w:rPr>
        <w:t>除上述列出的</w:t>
      </w:r>
      <w:r w:rsidR="00E73C50">
        <w:rPr>
          <w:rFonts w:hint="eastAsia"/>
        </w:rPr>
        <w:t>各项，我们还在后台将加载内容缓存至本地，处理了低内存事件，预留了数据源接口等，基本涵盖了开发中的大多数内容。</w:t>
      </w:r>
    </w:p>
    <w:p w:rsidR="00BE5EB0" w:rsidRDefault="00BE5EB0" w:rsidP="0078637D">
      <w:pPr>
        <w:pStyle w:val="2"/>
      </w:pPr>
      <w:r>
        <w:rPr>
          <w:rFonts w:hint="eastAsia"/>
        </w:rPr>
        <w:t>代码结构：</w:t>
      </w:r>
    </w:p>
    <w:p w:rsidR="006211FA" w:rsidRPr="006211FA" w:rsidRDefault="006211FA" w:rsidP="006211FA">
      <w:r>
        <w:rPr>
          <w:rFonts w:hint="eastAsia"/>
          <w:noProof/>
        </w:rPr>
        <w:drawing>
          <wp:inline distT="0" distB="0" distL="0" distR="0">
            <wp:extent cx="2435853" cy="1904365"/>
            <wp:effectExtent l="0" t="0" r="317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43">
                      <a:extLst>
                        <a:ext uri="{28A0092B-C50C-407E-A947-70E740481C1C}">
                          <a14:useLocalDpi xmlns:a14="http://schemas.microsoft.com/office/drawing/2010/main" val="0"/>
                        </a:ext>
                      </a:extLst>
                    </a:blip>
                    <a:stretch>
                      <a:fillRect/>
                    </a:stretch>
                  </pic:blipFill>
                  <pic:spPr>
                    <a:xfrm>
                      <a:off x="0" y="0"/>
                      <a:ext cx="2454314" cy="1918798"/>
                    </a:xfrm>
                    <a:prstGeom prst="rect">
                      <a:avLst/>
                    </a:prstGeom>
                  </pic:spPr>
                </pic:pic>
              </a:graphicData>
            </a:graphic>
          </wp:inline>
        </w:drawing>
      </w:r>
      <w:r>
        <w:rPr>
          <w:rFonts w:hint="eastAsia"/>
          <w:noProof/>
        </w:rPr>
        <w:drawing>
          <wp:inline distT="0" distB="0" distL="0" distR="0">
            <wp:extent cx="1939925" cy="1887125"/>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44">
                      <a:extLst>
                        <a:ext uri="{28A0092B-C50C-407E-A947-70E740481C1C}">
                          <a14:useLocalDpi xmlns:a14="http://schemas.microsoft.com/office/drawing/2010/main" val="0"/>
                        </a:ext>
                      </a:extLst>
                    </a:blip>
                    <a:stretch>
                      <a:fillRect/>
                    </a:stretch>
                  </pic:blipFill>
                  <pic:spPr>
                    <a:xfrm>
                      <a:off x="0" y="0"/>
                      <a:ext cx="1968565" cy="1914986"/>
                    </a:xfrm>
                    <a:prstGeom prst="rect">
                      <a:avLst/>
                    </a:prstGeom>
                  </pic:spPr>
                </pic:pic>
              </a:graphicData>
            </a:graphic>
          </wp:inline>
        </w:drawing>
      </w:r>
      <w:r>
        <w:rPr>
          <w:rFonts w:hint="eastAsia"/>
          <w:noProof/>
        </w:rPr>
        <w:drawing>
          <wp:inline distT="0" distB="0" distL="0" distR="0">
            <wp:extent cx="2103120" cy="18933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45">
                      <a:extLst>
                        <a:ext uri="{28A0092B-C50C-407E-A947-70E740481C1C}">
                          <a14:useLocalDpi xmlns:a14="http://schemas.microsoft.com/office/drawing/2010/main" val="0"/>
                        </a:ext>
                      </a:extLst>
                    </a:blip>
                    <a:stretch>
                      <a:fillRect/>
                    </a:stretch>
                  </pic:blipFill>
                  <pic:spPr>
                    <a:xfrm>
                      <a:off x="0" y="0"/>
                      <a:ext cx="2113524" cy="1902674"/>
                    </a:xfrm>
                    <a:prstGeom prst="rect">
                      <a:avLst/>
                    </a:prstGeom>
                  </pic:spPr>
                </pic:pic>
              </a:graphicData>
            </a:graphic>
          </wp:inline>
        </w:drawing>
      </w:r>
      <w:r>
        <w:rPr>
          <w:rFonts w:hint="eastAsia"/>
          <w:noProof/>
        </w:rPr>
        <w:drawing>
          <wp:inline distT="0" distB="0" distL="0" distR="0">
            <wp:extent cx="2753360" cy="2466027"/>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png"/>
                    <pic:cNvPicPr/>
                  </pic:nvPicPr>
                  <pic:blipFill>
                    <a:blip r:embed="rId46">
                      <a:extLst>
                        <a:ext uri="{28A0092B-C50C-407E-A947-70E740481C1C}">
                          <a14:useLocalDpi xmlns:a14="http://schemas.microsoft.com/office/drawing/2010/main" val="0"/>
                        </a:ext>
                      </a:extLst>
                    </a:blip>
                    <a:stretch>
                      <a:fillRect/>
                    </a:stretch>
                  </pic:blipFill>
                  <pic:spPr>
                    <a:xfrm>
                      <a:off x="0" y="0"/>
                      <a:ext cx="2817674" cy="2523630"/>
                    </a:xfrm>
                    <a:prstGeom prst="rect">
                      <a:avLst/>
                    </a:prstGeom>
                  </pic:spPr>
                </pic:pic>
              </a:graphicData>
            </a:graphic>
          </wp:inline>
        </w:drawing>
      </w:r>
      <w:r>
        <w:rPr>
          <w:rFonts w:hint="eastAsia"/>
          <w:noProof/>
        </w:rPr>
        <w:drawing>
          <wp:inline distT="0" distB="0" distL="0" distR="0" wp14:anchorId="48CAE364" wp14:editId="2A824CDE">
            <wp:extent cx="2195703" cy="2473450"/>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3782" cy="2505081"/>
                    </a:xfrm>
                    <a:prstGeom prst="rect">
                      <a:avLst/>
                    </a:prstGeom>
                  </pic:spPr>
                </pic:pic>
              </a:graphicData>
            </a:graphic>
          </wp:inline>
        </w:drawing>
      </w:r>
      <w:r>
        <w:rPr>
          <w:rFonts w:hint="eastAsia"/>
          <w:noProof/>
        </w:rPr>
        <w:drawing>
          <wp:inline distT="0" distB="0" distL="0" distR="0" wp14:anchorId="1835F964" wp14:editId="69AD2314">
            <wp:extent cx="1617655" cy="2473807"/>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8.png"/>
                    <pic:cNvPicPr/>
                  </pic:nvPicPr>
                  <pic:blipFill>
                    <a:blip r:embed="rId48">
                      <a:extLst>
                        <a:ext uri="{28A0092B-C50C-407E-A947-70E740481C1C}">
                          <a14:useLocalDpi xmlns:a14="http://schemas.microsoft.com/office/drawing/2010/main" val="0"/>
                        </a:ext>
                      </a:extLst>
                    </a:blip>
                    <a:stretch>
                      <a:fillRect/>
                    </a:stretch>
                  </pic:blipFill>
                  <pic:spPr>
                    <a:xfrm flipH="1">
                      <a:off x="0" y="0"/>
                      <a:ext cx="1636623" cy="2502815"/>
                    </a:xfrm>
                    <a:prstGeom prst="rect">
                      <a:avLst/>
                    </a:prstGeom>
                  </pic:spPr>
                </pic:pic>
              </a:graphicData>
            </a:graphic>
          </wp:inline>
        </w:drawing>
      </w:r>
      <w:r>
        <w:rPr>
          <w:rFonts w:hint="eastAsia"/>
          <w:noProof/>
        </w:rPr>
        <w:drawing>
          <wp:inline distT="0" distB="0" distL="0" distR="0">
            <wp:extent cx="1890604" cy="5956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41619" cy="643207"/>
                    </a:xfrm>
                    <a:prstGeom prst="rect">
                      <a:avLst/>
                    </a:prstGeom>
                  </pic:spPr>
                </pic:pic>
              </a:graphicData>
            </a:graphic>
          </wp:inline>
        </w:drawing>
      </w:r>
      <w:r>
        <w:rPr>
          <w:rFonts w:hint="eastAsia"/>
          <w:noProof/>
        </w:rPr>
        <w:drawing>
          <wp:inline distT="0" distB="0" distL="0" distR="0">
            <wp:extent cx="4700877" cy="62357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png"/>
                    <pic:cNvPicPr/>
                  </pic:nvPicPr>
                  <pic:blipFill>
                    <a:blip r:embed="rId50">
                      <a:extLst>
                        <a:ext uri="{28A0092B-C50C-407E-A947-70E740481C1C}">
                          <a14:useLocalDpi xmlns:a14="http://schemas.microsoft.com/office/drawing/2010/main" val="0"/>
                        </a:ext>
                      </a:extLst>
                    </a:blip>
                    <a:stretch>
                      <a:fillRect/>
                    </a:stretch>
                  </pic:blipFill>
                  <pic:spPr>
                    <a:xfrm>
                      <a:off x="0" y="0"/>
                      <a:ext cx="5974611" cy="792531"/>
                    </a:xfrm>
                    <a:prstGeom prst="rect">
                      <a:avLst/>
                    </a:prstGeom>
                  </pic:spPr>
                </pic:pic>
              </a:graphicData>
            </a:graphic>
          </wp:inline>
        </w:drawing>
      </w:r>
    </w:p>
    <w:p w:rsidR="00BE5EB0" w:rsidRDefault="00BE5EB0" w:rsidP="0078637D">
      <w:pPr>
        <w:pStyle w:val="1"/>
      </w:pPr>
      <w:r>
        <w:rPr>
          <w:rFonts w:hint="eastAsia"/>
        </w:rPr>
        <w:lastRenderedPageBreak/>
        <w:t>当前进度：</w:t>
      </w:r>
    </w:p>
    <w:p w:rsidR="00F93EB3" w:rsidRPr="00F93EB3" w:rsidRDefault="00F93EB3" w:rsidP="006211FA">
      <w:pPr>
        <w:rPr>
          <w:rStyle w:val="a7"/>
        </w:rPr>
      </w:pPr>
      <w:r w:rsidRPr="00F93EB3">
        <w:rPr>
          <w:rStyle w:val="a7"/>
          <w:rFonts w:hint="eastAsia"/>
        </w:rPr>
        <w:t>已完成：</w:t>
      </w:r>
    </w:p>
    <w:p w:rsidR="00F93EB3" w:rsidRDefault="00143AE1" w:rsidP="00F93EB3">
      <w:pPr>
        <w:pStyle w:val="a5"/>
        <w:numPr>
          <w:ilvl w:val="0"/>
          <w:numId w:val="8"/>
        </w:numPr>
        <w:ind w:firstLineChars="0"/>
      </w:pPr>
      <w:r>
        <w:rPr>
          <w:rFonts w:hint="eastAsia"/>
        </w:rPr>
        <w:t>服务器端-</w:t>
      </w:r>
      <w:r w:rsidR="00F93EB3">
        <w:rPr>
          <w:rFonts w:hint="eastAsia"/>
        </w:rPr>
        <w:t>网站方面框架搭建完毕，各部分基本可以投入正常使用，具体细节如：</w:t>
      </w:r>
    </w:p>
    <w:p w:rsidR="00F93EB3" w:rsidRDefault="00F93EB3" w:rsidP="00F93EB3">
      <w:pPr>
        <w:pStyle w:val="a5"/>
        <w:numPr>
          <w:ilvl w:val="1"/>
          <w:numId w:val="8"/>
        </w:numPr>
        <w:ind w:firstLineChars="0"/>
      </w:pPr>
      <w:r>
        <w:rPr>
          <w:rFonts w:hint="eastAsia"/>
        </w:rPr>
        <w:t>后台数据库已搭建完成</w:t>
      </w:r>
    </w:p>
    <w:p w:rsidR="00F93EB3" w:rsidRDefault="00F93EB3" w:rsidP="00EE2940">
      <w:pPr>
        <w:pStyle w:val="a5"/>
        <w:numPr>
          <w:ilvl w:val="1"/>
          <w:numId w:val="8"/>
        </w:numPr>
        <w:ind w:firstLineChars="0"/>
      </w:pPr>
      <w:r>
        <w:rPr>
          <w:rFonts w:hint="eastAsia"/>
        </w:rPr>
        <w:t>爬取了包括</w:t>
      </w:r>
      <w:r w:rsidR="00143AE1">
        <w:rPr>
          <w:rFonts w:hint="eastAsia"/>
        </w:rPr>
        <w:t>iplaysoft以及imooc等网址的数据并已投入数据库使用</w:t>
      </w:r>
    </w:p>
    <w:p w:rsidR="00F93EB3" w:rsidRDefault="00EE2940" w:rsidP="00F93EB3">
      <w:pPr>
        <w:pStyle w:val="a5"/>
        <w:numPr>
          <w:ilvl w:val="1"/>
          <w:numId w:val="8"/>
        </w:numPr>
        <w:ind w:firstLineChars="0"/>
      </w:pPr>
      <w:r>
        <w:rPr>
          <w:rFonts w:hint="eastAsia"/>
        </w:rPr>
        <w:t>博客与网站主页已实现基本框架</w:t>
      </w:r>
    </w:p>
    <w:p w:rsidR="00F93EB3" w:rsidRDefault="00901024" w:rsidP="00F93EB3">
      <w:pPr>
        <w:pStyle w:val="a5"/>
        <w:numPr>
          <w:ilvl w:val="1"/>
          <w:numId w:val="8"/>
        </w:numPr>
        <w:ind w:firstLineChars="0"/>
      </w:pPr>
      <w:r>
        <w:rPr>
          <w:rFonts w:hint="eastAsia"/>
        </w:rPr>
        <w:t>论坛</w:t>
      </w:r>
      <w:r w:rsidR="00143AE1">
        <w:rPr>
          <w:rFonts w:hint="eastAsia"/>
        </w:rPr>
        <w:t>-用户可完成登陆、注册、发帖、搜索等一系列基本功能</w:t>
      </w:r>
    </w:p>
    <w:p w:rsidR="00F93EB3" w:rsidRDefault="00901024" w:rsidP="00F93EB3">
      <w:pPr>
        <w:pStyle w:val="a5"/>
        <w:numPr>
          <w:ilvl w:val="1"/>
          <w:numId w:val="8"/>
        </w:numPr>
        <w:ind w:firstLineChars="0"/>
      </w:pPr>
      <w:r>
        <w:rPr>
          <w:rFonts w:hint="eastAsia"/>
        </w:rPr>
        <w:t>论坛</w:t>
      </w:r>
      <w:r w:rsidR="00EE2940">
        <w:rPr>
          <w:rFonts w:hint="eastAsia"/>
        </w:rPr>
        <w:t>-</w:t>
      </w:r>
      <w:r w:rsidR="00F93EB3">
        <w:rPr>
          <w:rFonts w:hint="eastAsia"/>
        </w:rPr>
        <w:t>用户可新建话题，每一次新建帖子的时候可添加本来有的或者没有的话题</w:t>
      </w:r>
    </w:p>
    <w:p w:rsidR="00F93EB3" w:rsidRDefault="00901024" w:rsidP="00F93EB3">
      <w:pPr>
        <w:pStyle w:val="a5"/>
        <w:numPr>
          <w:ilvl w:val="1"/>
          <w:numId w:val="8"/>
        </w:numPr>
        <w:ind w:firstLineChars="0"/>
      </w:pPr>
      <w:r>
        <w:rPr>
          <w:rFonts w:hint="eastAsia"/>
        </w:rPr>
        <w:t>论坛</w:t>
      </w:r>
      <w:r w:rsidR="00EE2940">
        <w:rPr>
          <w:rFonts w:hint="eastAsia"/>
        </w:rPr>
        <w:t>-</w:t>
      </w:r>
      <w:r w:rsidR="00F93EB3">
        <w:rPr>
          <w:rFonts w:hint="eastAsia"/>
        </w:rPr>
        <w:t>在话题广场可查看全部话题，查看话题时可看到所有与本话题相关的帖子</w:t>
      </w:r>
    </w:p>
    <w:p w:rsidR="006211FA" w:rsidRDefault="00E73C50" w:rsidP="00143AE1">
      <w:pPr>
        <w:pStyle w:val="a5"/>
        <w:numPr>
          <w:ilvl w:val="0"/>
          <w:numId w:val="8"/>
        </w:numPr>
        <w:ind w:firstLineChars="0"/>
      </w:pPr>
      <w:r>
        <w:rPr>
          <w:rFonts w:hint="eastAsia"/>
        </w:rPr>
        <w:t>Android</w:t>
      </w:r>
      <w:r w:rsidR="00F93EB3">
        <w:rPr>
          <w:rFonts w:hint="eastAsia"/>
        </w:rPr>
        <w:t>客户端完成了基本页面以及框架的架构，基本布局已完成，能够从服务器端获取数据并且得到良好的响应，</w:t>
      </w:r>
      <w:r w:rsidR="00143AE1">
        <w:rPr>
          <w:rFonts w:hint="eastAsia"/>
        </w:rPr>
        <w:t>可加载页面并刷新，</w:t>
      </w:r>
      <w:r w:rsidR="00F93EB3">
        <w:rPr>
          <w:rFonts w:hint="eastAsia"/>
        </w:rPr>
        <w:t>增设了</w:t>
      </w:r>
      <w:r w:rsidR="00143AE1">
        <w:rPr>
          <w:rFonts w:hint="eastAsia"/>
        </w:rPr>
        <w:t>一些特效如登陆时与刷新时显示的效果。在最新动态的页面我们可以看到获取了服务器的数据并且较为完善，每个动态可点入并且有较为丰富的数据。在精选教程的页面已显示教程图片与内容简介。知识拓扑界面列出所有的话题。</w:t>
      </w:r>
    </w:p>
    <w:p w:rsidR="00EE2940" w:rsidRDefault="00EE2940" w:rsidP="00143AE1">
      <w:pPr>
        <w:pStyle w:val="a5"/>
        <w:numPr>
          <w:ilvl w:val="0"/>
          <w:numId w:val="8"/>
        </w:numPr>
        <w:ind w:firstLineChars="0"/>
      </w:pPr>
      <w:r>
        <w:rPr>
          <w:rFonts w:hint="eastAsia"/>
        </w:rPr>
        <w:t>已经添加了登陆时加密功能不过还未</w:t>
      </w:r>
      <w:r w:rsidR="00A23739">
        <w:rPr>
          <w:rFonts w:hint="eastAsia"/>
        </w:rPr>
        <w:t>投入应用。</w:t>
      </w:r>
    </w:p>
    <w:p w:rsidR="00143AE1" w:rsidRDefault="00901024" w:rsidP="006211FA">
      <w:pPr>
        <w:pStyle w:val="a5"/>
        <w:numPr>
          <w:ilvl w:val="0"/>
          <w:numId w:val="8"/>
        </w:numPr>
        <w:ind w:firstLineChars="0"/>
      </w:pPr>
      <w:r>
        <w:rPr>
          <w:rFonts w:hint="eastAsia"/>
        </w:rPr>
        <w:t>API已实现一些初步</w:t>
      </w:r>
      <w:r w:rsidR="00A23739">
        <w:rPr>
          <w:rFonts w:hint="eastAsia"/>
        </w:rPr>
        <w:t>功能，上划时可获取服务器端数据。</w:t>
      </w:r>
    </w:p>
    <w:p w:rsidR="00B50E91" w:rsidRDefault="00901024" w:rsidP="00B50E91">
      <w:pPr>
        <w:pStyle w:val="a5"/>
        <w:numPr>
          <w:ilvl w:val="0"/>
          <w:numId w:val="8"/>
        </w:numPr>
        <w:ind w:firstLineChars="0"/>
        <w:rPr>
          <w:rFonts w:hint="eastAsia"/>
        </w:rPr>
      </w:pPr>
      <w:r>
        <w:rPr>
          <w:rFonts w:hint="eastAsia"/>
        </w:rPr>
        <w:t>文档已经较为完善。</w:t>
      </w:r>
      <w:r w:rsidR="00B50E91">
        <w:rPr>
          <w:rFonts w:hint="eastAsia"/>
        </w:rPr>
        <w:t>项目托管到Github，网址为</w:t>
      </w:r>
      <w:hyperlink r:id="rId51" w:history="1">
        <w:r w:rsidR="00B50E91" w:rsidRPr="006B6175">
          <w:rPr>
            <w:rStyle w:val="a6"/>
          </w:rPr>
          <w:t>https://github.com/AngelMsger/CSLaboratory</w:t>
        </w:r>
      </w:hyperlink>
    </w:p>
    <w:p w:rsidR="00F93EB3" w:rsidRPr="00F93EB3" w:rsidRDefault="00F93EB3" w:rsidP="006211FA">
      <w:pPr>
        <w:rPr>
          <w:rStyle w:val="a7"/>
        </w:rPr>
      </w:pPr>
      <w:r w:rsidRPr="00F93EB3">
        <w:rPr>
          <w:rStyle w:val="a7"/>
        </w:rPr>
        <w:t>未完成：</w:t>
      </w:r>
    </w:p>
    <w:p w:rsidR="00F93EB3" w:rsidRDefault="00F93EB3" w:rsidP="00143AE1">
      <w:pPr>
        <w:pStyle w:val="a5"/>
        <w:numPr>
          <w:ilvl w:val="0"/>
          <w:numId w:val="9"/>
        </w:numPr>
        <w:ind w:firstLineChars="0"/>
      </w:pPr>
      <w:r>
        <w:rPr>
          <w:rFonts w:hint="eastAsia"/>
        </w:rPr>
        <w:t>由于</w:t>
      </w:r>
      <w:r>
        <w:t>项目在</w:t>
      </w:r>
      <w:r>
        <w:rPr>
          <w:rFonts w:hint="eastAsia"/>
        </w:rPr>
        <w:t>起始</w:t>
      </w:r>
      <w:r>
        <w:t>时期制定目标较多</w:t>
      </w:r>
      <w:r>
        <w:rPr>
          <w:rFonts w:hint="eastAsia"/>
        </w:rPr>
        <w:t>，因此至今完成度仍然不高。</w:t>
      </w:r>
    </w:p>
    <w:p w:rsidR="00F93EB3" w:rsidRDefault="00143AE1" w:rsidP="00143AE1">
      <w:pPr>
        <w:pStyle w:val="a5"/>
        <w:numPr>
          <w:ilvl w:val="0"/>
          <w:numId w:val="9"/>
        </w:numPr>
        <w:ind w:firstLineChars="0"/>
      </w:pPr>
      <w:r>
        <w:rPr>
          <w:rFonts w:hint="eastAsia"/>
        </w:rPr>
        <w:t>服务器端-</w:t>
      </w:r>
      <w:r w:rsidR="00F93EB3">
        <w:rPr>
          <w:rFonts w:hint="eastAsia"/>
        </w:rPr>
        <w:t>网站整合工作还未完成</w:t>
      </w:r>
      <w:r>
        <w:rPr>
          <w:rFonts w:hint="eastAsia"/>
        </w:rPr>
        <w:t>。</w:t>
      </w:r>
    </w:p>
    <w:p w:rsidR="00143AE1" w:rsidRDefault="00143AE1" w:rsidP="00143AE1">
      <w:pPr>
        <w:pStyle w:val="a5"/>
        <w:numPr>
          <w:ilvl w:val="0"/>
          <w:numId w:val="9"/>
        </w:numPr>
        <w:ind w:firstLineChars="0"/>
      </w:pPr>
      <w:r>
        <w:rPr>
          <w:rFonts w:hint="eastAsia"/>
        </w:rPr>
        <w:t>客户端-社区话题页面还未实现与服务器端的同步</w:t>
      </w:r>
    </w:p>
    <w:p w:rsidR="00EE2940" w:rsidRDefault="00EE2940" w:rsidP="00143AE1">
      <w:pPr>
        <w:pStyle w:val="a5"/>
        <w:numPr>
          <w:ilvl w:val="0"/>
          <w:numId w:val="9"/>
        </w:numPr>
        <w:ind w:firstLineChars="0"/>
      </w:pPr>
      <w:r>
        <w:rPr>
          <w:rFonts w:hint="eastAsia"/>
        </w:rPr>
        <w:t>客户端还不能发帖，搜索框具有但搜索功能还未实现</w:t>
      </w:r>
    </w:p>
    <w:p w:rsidR="00143AE1" w:rsidRDefault="00143AE1" w:rsidP="00143AE1">
      <w:pPr>
        <w:pStyle w:val="a5"/>
        <w:numPr>
          <w:ilvl w:val="0"/>
          <w:numId w:val="9"/>
        </w:numPr>
        <w:ind w:firstLineChars="0"/>
      </w:pPr>
      <w:r>
        <w:rPr>
          <w:rFonts w:hint="eastAsia"/>
        </w:rPr>
        <w:t>部分细节方面还不完善-如爬取的数据格式还未</w:t>
      </w:r>
      <w:r w:rsidR="00EE2940">
        <w:rPr>
          <w:rFonts w:hint="eastAsia"/>
        </w:rPr>
        <w:t>整理</w:t>
      </w:r>
    </w:p>
    <w:p w:rsidR="00EE2940" w:rsidRPr="006211FA" w:rsidRDefault="00EE2940" w:rsidP="00143AE1">
      <w:pPr>
        <w:pStyle w:val="a5"/>
        <w:numPr>
          <w:ilvl w:val="0"/>
          <w:numId w:val="9"/>
        </w:numPr>
        <w:ind w:firstLineChars="0"/>
      </w:pPr>
      <w:r>
        <w:rPr>
          <w:rFonts w:hint="eastAsia"/>
        </w:rPr>
        <w:t>侧边栏的几项功能还未实现-</w:t>
      </w:r>
      <w:r w:rsidR="00A23739">
        <w:rPr>
          <w:rFonts w:hint="eastAsia"/>
        </w:rPr>
        <w:t>即查看“我的消息”、“学习路径”</w:t>
      </w:r>
      <w:r>
        <w:rPr>
          <w:rFonts w:hint="eastAsia"/>
        </w:rPr>
        <w:t>、“设置”等</w:t>
      </w:r>
    </w:p>
    <w:p w:rsidR="00BE5EB0" w:rsidRDefault="00BE5EB0" w:rsidP="0078637D">
      <w:pPr>
        <w:pStyle w:val="2"/>
      </w:pPr>
      <w:r>
        <w:rPr>
          <w:rFonts w:hint="eastAsia"/>
        </w:rPr>
        <w:t>功能分析：</w:t>
      </w:r>
    </w:p>
    <w:p w:rsidR="00DD4762" w:rsidRPr="00DD4762" w:rsidRDefault="00DD4762" w:rsidP="00533323">
      <w:pPr>
        <w:rPr>
          <w:b/>
        </w:rPr>
      </w:pPr>
      <w:r w:rsidRPr="00DD4762">
        <w:rPr>
          <w:rFonts w:hint="eastAsia"/>
          <w:b/>
        </w:rPr>
        <w:t>客户端主要页面分析：</w:t>
      </w:r>
    </w:p>
    <w:p w:rsidR="00533323" w:rsidRDefault="00605074" w:rsidP="00533323">
      <w:r>
        <w:rPr>
          <w:rFonts w:hint="eastAsia"/>
        </w:rPr>
        <w:t>最新动态：显示系统推荐的与软件编程开发相关的新动态，相关数据主要通过爬虫获取。</w:t>
      </w:r>
    </w:p>
    <w:p w:rsidR="00605074" w:rsidRDefault="00605074" w:rsidP="00533323">
      <w:r>
        <w:rPr>
          <w:rFonts w:hint="eastAsia"/>
        </w:rPr>
        <w:t>社区话题：</w:t>
      </w:r>
      <w:r w:rsidR="00FB2AD3">
        <w:rPr>
          <w:rFonts w:hint="eastAsia"/>
        </w:rPr>
        <w:t>用户发表话题评论等。此界面具体功能还未实现</w:t>
      </w:r>
    </w:p>
    <w:p w:rsidR="00FB2AD3" w:rsidRDefault="00FB2AD3" w:rsidP="00FB2AD3">
      <w:r>
        <w:rPr>
          <w:rFonts w:hint="eastAsia"/>
        </w:rPr>
        <w:t>优质推荐：显示系统推荐的与软件编程开发相关的新动态，相关数据主要通过爬虫获取。</w:t>
      </w:r>
    </w:p>
    <w:p w:rsidR="00FB2AD3" w:rsidRDefault="00FB2AD3" w:rsidP="00533323">
      <w:r>
        <w:rPr>
          <w:rFonts w:hint="eastAsia"/>
        </w:rPr>
        <w:t>精</w:t>
      </w:r>
      <w:r w:rsidR="00DD4762">
        <w:rPr>
          <w:rFonts w:hint="eastAsia"/>
        </w:rPr>
        <w:t>选课程：列出了计算机领域的编程相关课程（数据主要来源于</w:t>
      </w:r>
      <w:r>
        <w:rPr>
          <w:rFonts w:hint="eastAsia"/>
        </w:rPr>
        <w:t>慕课网）</w:t>
      </w:r>
    </w:p>
    <w:p w:rsidR="00FB2AD3" w:rsidRDefault="00FB2AD3" w:rsidP="00533323">
      <w:r>
        <w:rPr>
          <w:rFonts w:hint="eastAsia"/>
        </w:rPr>
        <w:t>知识拓扑：编程知识的干货推荐。</w:t>
      </w:r>
    </w:p>
    <w:p w:rsidR="000F199E" w:rsidRDefault="000F199E" w:rsidP="00533323">
      <w:r>
        <w:rPr>
          <w:rFonts w:hint="eastAsia"/>
        </w:rPr>
        <w:t>下图为五个界面目前为止的完成度，仅供粗略参考。</w:t>
      </w:r>
    </w:p>
    <w:p w:rsidR="000F199E" w:rsidRDefault="000F199E" w:rsidP="00533323">
      <w:r>
        <w:rPr>
          <w:noProof/>
        </w:rPr>
        <w:drawing>
          <wp:inline distT="0" distB="0" distL="0" distR="0" wp14:anchorId="32C6D977" wp14:editId="03349260">
            <wp:extent cx="2806995" cy="22371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6170" cy="2252437"/>
                    </a:xfrm>
                    <a:prstGeom prst="rect">
                      <a:avLst/>
                    </a:prstGeom>
                  </pic:spPr>
                </pic:pic>
              </a:graphicData>
            </a:graphic>
          </wp:inline>
        </w:drawing>
      </w:r>
    </w:p>
    <w:p w:rsidR="00CE2F25" w:rsidRDefault="00CE2F25" w:rsidP="00533323"/>
    <w:p w:rsidR="00DD4762" w:rsidRDefault="00DD4762" w:rsidP="00533323">
      <w:pPr>
        <w:rPr>
          <w:b/>
        </w:rPr>
      </w:pPr>
      <w:r w:rsidRPr="00DD4762">
        <w:rPr>
          <w:rFonts w:hint="eastAsia"/>
          <w:b/>
        </w:rPr>
        <w:lastRenderedPageBreak/>
        <w:t>功能图示：</w:t>
      </w:r>
    </w:p>
    <w:p w:rsidR="00F234F9" w:rsidRDefault="00C421E3" w:rsidP="00533323">
      <w:pPr>
        <w:rPr>
          <w:b/>
        </w:rPr>
      </w:pPr>
      <w:r>
        <w:rPr>
          <w:noProof/>
        </w:rPr>
        <w:drawing>
          <wp:inline distT="0" distB="0" distL="0" distR="0" wp14:anchorId="2E491706" wp14:editId="3510F47D">
            <wp:extent cx="5248275" cy="2946074"/>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1658" cy="2976040"/>
                    </a:xfrm>
                    <a:prstGeom prst="rect">
                      <a:avLst/>
                    </a:prstGeom>
                  </pic:spPr>
                </pic:pic>
              </a:graphicData>
            </a:graphic>
          </wp:inline>
        </w:drawing>
      </w:r>
    </w:p>
    <w:p w:rsidR="00F234F9" w:rsidRPr="00DD4762" w:rsidRDefault="00B009A8" w:rsidP="00533323">
      <w:pPr>
        <w:rPr>
          <w:b/>
        </w:rPr>
      </w:pPr>
      <w:r>
        <w:rPr>
          <w:rFonts w:hint="eastAsia"/>
          <w:b/>
        </w:rPr>
        <w:t>具体解析：</w:t>
      </w:r>
    </w:p>
    <w:p w:rsidR="00DD4762" w:rsidRDefault="00DD4762" w:rsidP="00B009A8">
      <w:pPr>
        <w:pStyle w:val="a5"/>
        <w:numPr>
          <w:ilvl w:val="0"/>
          <w:numId w:val="10"/>
        </w:numPr>
        <w:ind w:firstLineChars="0"/>
      </w:pPr>
      <w:r>
        <w:rPr>
          <w:rFonts w:hint="eastAsia"/>
        </w:rPr>
        <w:t>基本的登陆与注册功能</w:t>
      </w:r>
    </w:p>
    <w:p w:rsidR="00B009A8" w:rsidRDefault="00B009A8" w:rsidP="00B009A8">
      <w:pPr>
        <w:pStyle w:val="a5"/>
        <w:numPr>
          <w:ilvl w:val="0"/>
          <w:numId w:val="10"/>
        </w:numPr>
        <w:ind w:firstLineChars="0"/>
      </w:pPr>
      <w:r>
        <w:rPr>
          <w:rFonts w:hint="eastAsia"/>
        </w:rPr>
        <w:t>用户基本信息，包括用户账号密码的保存与加密以及用户其他信息的设置</w:t>
      </w:r>
    </w:p>
    <w:p w:rsidR="00B009A8" w:rsidRDefault="00B009A8" w:rsidP="00B009A8">
      <w:pPr>
        <w:pStyle w:val="a5"/>
        <w:numPr>
          <w:ilvl w:val="0"/>
          <w:numId w:val="10"/>
        </w:numPr>
        <w:ind w:firstLineChars="0"/>
      </w:pPr>
      <w:r>
        <w:rPr>
          <w:rFonts w:hint="eastAsia"/>
        </w:rPr>
        <w:t>用户间的交互，即用户与用户间，以及用户与用户的文章间的交互，包括点赞、收藏、关注等功能</w:t>
      </w:r>
    </w:p>
    <w:p w:rsidR="00DD4762" w:rsidRDefault="00DD4762" w:rsidP="00B009A8">
      <w:pPr>
        <w:pStyle w:val="a5"/>
        <w:numPr>
          <w:ilvl w:val="0"/>
          <w:numId w:val="10"/>
        </w:numPr>
        <w:ind w:firstLineChars="0"/>
      </w:pPr>
      <w:r>
        <w:rPr>
          <w:rFonts w:hint="eastAsia"/>
        </w:rPr>
        <w:t>搜索功能，用户能够搜索到相关的话题或者内容</w:t>
      </w:r>
    </w:p>
    <w:p w:rsidR="00F234F9" w:rsidRDefault="00F234F9" w:rsidP="00B009A8">
      <w:pPr>
        <w:pStyle w:val="a5"/>
        <w:numPr>
          <w:ilvl w:val="0"/>
          <w:numId w:val="10"/>
        </w:numPr>
        <w:ind w:firstLineChars="0"/>
      </w:pPr>
      <w:r>
        <w:rPr>
          <w:rFonts w:hint="eastAsia"/>
        </w:rPr>
        <w:t>社区的基本功能，即用户可以发帖删帖，并且在客户端显示到所讨论的话题中</w:t>
      </w:r>
    </w:p>
    <w:p w:rsidR="00B009A8" w:rsidRDefault="00B009A8" w:rsidP="00B009A8">
      <w:pPr>
        <w:pStyle w:val="a5"/>
        <w:numPr>
          <w:ilvl w:val="0"/>
          <w:numId w:val="10"/>
        </w:numPr>
        <w:ind w:firstLineChars="0"/>
      </w:pPr>
      <w:r>
        <w:rPr>
          <w:rFonts w:hint="eastAsia"/>
        </w:rPr>
        <w:t>信息的获取与推送需要利用数据处理的模块</w:t>
      </w:r>
    </w:p>
    <w:p w:rsidR="00F234F9" w:rsidRDefault="00F234F9" w:rsidP="00B009A8">
      <w:pPr>
        <w:pStyle w:val="a5"/>
        <w:numPr>
          <w:ilvl w:val="0"/>
          <w:numId w:val="10"/>
        </w:numPr>
        <w:ind w:firstLineChars="0"/>
      </w:pPr>
      <w:r>
        <w:rPr>
          <w:rFonts w:hint="eastAsia"/>
        </w:rPr>
        <w:t>根据话题的分类功能，即用户发送的每个帖子都以一个或多个标签作为标记，用于内容的分类整合</w:t>
      </w:r>
    </w:p>
    <w:p w:rsidR="00DD4762" w:rsidRDefault="00F234F9" w:rsidP="00B009A8">
      <w:pPr>
        <w:pStyle w:val="a5"/>
        <w:numPr>
          <w:ilvl w:val="0"/>
          <w:numId w:val="10"/>
        </w:numPr>
        <w:ind w:firstLineChars="0"/>
      </w:pPr>
      <w:r>
        <w:rPr>
          <w:rFonts w:hint="eastAsia"/>
        </w:rPr>
        <w:t>推送优质内容功能</w:t>
      </w:r>
      <w:r w:rsidR="00DD4762">
        <w:rPr>
          <w:rFonts w:hint="eastAsia"/>
        </w:rPr>
        <w:t>，</w:t>
      </w:r>
      <w:r>
        <w:rPr>
          <w:rFonts w:hint="eastAsia"/>
        </w:rPr>
        <w:t>包括优质推荐和精选教程两个模块，</w:t>
      </w:r>
      <w:r w:rsidR="00DD4762">
        <w:rPr>
          <w:rFonts w:hint="eastAsia"/>
        </w:rPr>
        <w:t>服务器端会进行优质话题的推送</w:t>
      </w:r>
      <w:r>
        <w:rPr>
          <w:rFonts w:hint="eastAsia"/>
        </w:rPr>
        <w:t>与教程的整理</w:t>
      </w:r>
    </w:p>
    <w:p w:rsidR="00F234F9" w:rsidRDefault="00F234F9" w:rsidP="00B009A8">
      <w:pPr>
        <w:pStyle w:val="a5"/>
        <w:numPr>
          <w:ilvl w:val="0"/>
          <w:numId w:val="10"/>
        </w:numPr>
        <w:ind w:firstLineChars="0"/>
      </w:pPr>
      <w:r>
        <w:rPr>
          <w:rFonts w:hint="eastAsia"/>
        </w:rPr>
        <w:t>知识的分类与可视化功能，即社区知识与话题积累到一定程度后，动态显示知识的拓扑结构</w:t>
      </w:r>
    </w:p>
    <w:p w:rsidR="00B009A8" w:rsidRDefault="00B009A8" w:rsidP="00B009A8">
      <w:pPr>
        <w:pStyle w:val="a5"/>
        <w:numPr>
          <w:ilvl w:val="0"/>
          <w:numId w:val="10"/>
        </w:numPr>
        <w:ind w:firstLineChars="0"/>
      </w:pPr>
      <w:r>
        <w:rPr>
          <w:rFonts w:hint="eastAsia"/>
        </w:rPr>
        <w:t>客户端与服务器端的交互，即客户端向服务器端获取数据，实现服务器端API</w:t>
      </w:r>
    </w:p>
    <w:p w:rsidR="00B009A8" w:rsidRDefault="00B009A8" w:rsidP="00B009A8">
      <w:pPr>
        <w:pStyle w:val="a5"/>
        <w:numPr>
          <w:ilvl w:val="0"/>
          <w:numId w:val="10"/>
        </w:numPr>
        <w:ind w:firstLineChars="0"/>
      </w:pPr>
      <w:r>
        <w:rPr>
          <w:rFonts w:hint="eastAsia"/>
        </w:rPr>
        <w:t>UI设计，即图标、界面、推送文章版式的设计</w:t>
      </w:r>
    </w:p>
    <w:p w:rsidR="00B009A8" w:rsidRDefault="00B009A8" w:rsidP="00B009A8">
      <w:r>
        <w:rPr>
          <w:rFonts w:hint="eastAsia"/>
        </w:rPr>
        <w:t>下图为几项功能目前为止的完成度，仅供粗略参考。</w:t>
      </w:r>
    </w:p>
    <w:p w:rsidR="00B009A8" w:rsidRPr="00B009A8" w:rsidRDefault="00B009A8" w:rsidP="00B009A8">
      <w:r>
        <w:rPr>
          <w:noProof/>
        </w:rPr>
        <w:drawing>
          <wp:inline distT="0" distB="0" distL="0" distR="0" wp14:anchorId="745297C5" wp14:editId="3D4CFE51">
            <wp:extent cx="2775234" cy="2258338"/>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8696" cy="2269292"/>
                    </a:xfrm>
                    <a:prstGeom prst="rect">
                      <a:avLst/>
                    </a:prstGeom>
                  </pic:spPr>
                </pic:pic>
              </a:graphicData>
            </a:graphic>
          </wp:inline>
        </w:drawing>
      </w:r>
    </w:p>
    <w:p w:rsidR="00BE5EB0" w:rsidRDefault="00BE5EB0" w:rsidP="0078637D">
      <w:pPr>
        <w:pStyle w:val="2"/>
      </w:pPr>
      <w:r>
        <w:rPr>
          <w:rFonts w:hint="eastAsia"/>
        </w:rPr>
        <w:t>代码总量：</w:t>
      </w:r>
    </w:p>
    <w:p w:rsidR="00FB2AD3" w:rsidRDefault="00FB2AD3" w:rsidP="00FB2AD3">
      <w:pPr>
        <w:rPr>
          <w:ins w:id="2" w:author="Windows 用户" w:date="2016-12-29T23:18:00Z"/>
          <w:b/>
        </w:rPr>
      </w:pPr>
      <w:r w:rsidRPr="006803B0">
        <w:rPr>
          <w:rFonts w:hint="eastAsia"/>
          <w:b/>
          <w:rPrChange w:id="3" w:author="Windows 用户" w:date="2016-12-29T23:18:00Z">
            <w:rPr>
              <w:rFonts w:hint="eastAsia"/>
            </w:rPr>
          </w:rPrChange>
        </w:rPr>
        <w:t>服务器端</w:t>
      </w:r>
      <w:r w:rsidR="00A23739">
        <w:rPr>
          <w:rFonts w:hint="eastAsia"/>
          <w:b/>
        </w:rPr>
        <w:t>（API）</w:t>
      </w:r>
      <w:r w:rsidRPr="006803B0">
        <w:rPr>
          <w:rFonts w:hint="eastAsia"/>
          <w:b/>
          <w:rPrChange w:id="4" w:author="Windows 用户" w:date="2016-12-29T23:18:00Z">
            <w:rPr>
              <w:rFonts w:hint="eastAsia"/>
            </w:rPr>
          </w:rPrChange>
        </w:rPr>
        <w:t>代码：</w:t>
      </w:r>
    </w:p>
    <w:p w:rsidR="006803B0" w:rsidRPr="00A93E1B" w:rsidRDefault="006803B0" w:rsidP="00FB2AD3">
      <w:pPr>
        <w:rPr>
          <w:ins w:id="5" w:author="Windows 用户" w:date="2016-12-29T23:48:00Z"/>
          <w:rPrChange w:id="6" w:author="Windows 用户" w:date="2016-12-29T23:50:00Z">
            <w:rPr>
              <w:ins w:id="7" w:author="Windows 用户" w:date="2016-12-29T23:48:00Z"/>
              <w:b/>
            </w:rPr>
          </w:rPrChange>
        </w:rPr>
      </w:pPr>
      <w:ins w:id="8" w:author="Windows 用户" w:date="2016-12-29T23:18:00Z">
        <w:r>
          <w:rPr>
            <w:b/>
          </w:rPr>
          <w:tab/>
        </w:r>
      </w:ins>
      <w:ins w:id="9" w:author="Windows 用户" w:date="2016-12-29T23:48:00Z">
        <w:r w:rsidR="00A93E1B" w:rsidRPr="00A93E1B">
          <w:rPr>
            <w:rFonts w:hint="eastAsia"/>
            <w:rPrChange w:id="10" w:author="Windows 用户" w:date="2016-12-29T23:50:00Z">
              <w:rPr>
                <w:rFonts w:hint="eastAsia"/>
                <w:b/>
              </w:rPr>
            </w:rPrChange>
          </w:rPr>
          <w:t>不计空行：</w:t>
        </w:r>
        <w:r w:rsidR="00A93E1B" w:rsidRPr="00A23739">
          <w:rPr>
            <w:b/>
            <w:color w:val="2E74B5" w:themeColor="accent1" w:themeShade="BF"/>
            <w:rPrChange w:id="11" w:author="Windows 用户" w:date="2016-12-29T23:50:00Z">
              <w:rPr>
                <w:b/>
              </w:rPr>
            </w:rPrChange>
          </w:rPr>
          <w:t xml:space="preserve"> </w:t>
        </w:r>
        <w:r w:rsidR="00A93E1B" w:rsidRPr="00A23739">
          <w:rPr>
            <w:rFonts w:ascii="Consolas" w:hAnsi="Consolas"/>
            <w:b/>
            <w:color w:val="2E74B5" w:themeColor="accent1" w:themeShade="BF"/>
            <w:rPrChange w:id="12" w:author="Windows 用户" w:date="2016-12-29T23:50:00Z">
              <w:rPr>
                <w:b/>
              </w:rPr>
            </w:rPrChange>
          </w:rPr>
          <w:t>679</w:t>
        </w:r>
      </w:ins>
      <w:ins w:id="13" w:author="Windows 用户" w:date="2016-12-29T23:50:00Z">
        <w:r w:rsidR="00A93E1B" w:rsidRPr="00A23739">
          <w:rPr>
            <w:rFonts w:ascii="Consolas" w:hAnsi="Consolas"/>
            <w:b/>
            <w:color w:val="2E74B5" w:themeColor="accent1" w:themeShade="BF"/>
          </w:rPr>
          <w:t>行</w:t>
        </w:r>
      </w:ins>
    </w:p>
    <w:p w:rsidR="00A93E1B" w:rsidRPr="00A23739" w:rsidRDefault="00A93E1B" w:rsidP="00FB2AD3">
      <w:pPr>
        <w:rPr>
          <w:b/>
          <w:color w:val="2E74B5" w:themeColor="accent1" w:themeShade="BF"/>
        </w:rPr>
      </w:pPr>
      <w:ins w:id="14" w:author="Windows 用户" w:date="2016-12-29T23:48:00Z">
        <w:r w:rsidRPr="00A93E1B">
          <w:rPr>
            <w:rPrChange w:id="15" w:author="Windows 用户" w:date="2016-12-29T23:50:00Z">
              <w:rPr>
                <w:b/>
              </w:rPr>
            </w:rPrChange>
          </w:rPr>
          <w:tab/>
        </w:r>
        <w:r w:rsidRPr="00A93E1B">
          <w:rPr>
            <w:rFonts w:hint="eastAsia"/>
            <w:rPrChange w:id="16" w:author="Windows 用户" w:date="2016-12-29T23:50:00Z">
              <w:rPr>
                <w:rFonts w:hint="eastAsia"/>
                <w:b/>
              </w:rPr>
            </w:rPrChange>
          </w:rPr>
          <w:t>计空行：</w:t>
        </w:r>
        <w:r w:rsidRPr="00A93E1B">
          <w:rPr>
            <w:rPrChange w:id="17" w:author="Windows 用户" w:date="2016-12-29T23:50:00Z">
              <w:rPr>
                <w:b/>
              </w:rPr>
            </w:rPrChange>
          </w:rPr>
          <w:t xml:space="preserve">  </w:t>
        </w:r>
        <w:r w:rsidRPr="00A23739">
          <w:rPr>
            <w:b/>
            <w:color w:val="2E74B5" w:themeColor="accent1" w:themeShade="BF"/>
            <w:rPrChange w:id="18" w:author="Windows 用户" w:date="2016-12-29T23:50:00Z">
              <w:rPr>
                <w:b/>
              </w:rPr>
            </w:rPrChange>
          </w:rPr>
          <w:t xml:space="preserve"> </w:t>
        </w:r>
      </w:ins>
      <w:ins w:id="19" w:author="Windows 用户" w:date="2016-12-29T23:49:00Z">
        <w:r w:rsidRPr="00A23739">
          <w:rPr>
            <w:rFonts w:ascii="Consolas" w:hAnsi="Consolas"/>
            <w:b/>
            <w:color w:val="2E74B5" w:themeColor="accent1" w:themeShade="BF"/>
            <w:rPrChange w:id="20" w:author="Windows 用户" w:date="2016-12-29T23:50:00Z">
              <w:rPr>
                <w:b/>
              </w:rPr>
            </w:rPrChange>
          </w:rPr>
          <w:t>851</w:t>
        </w:r>
      </w:ins>
      <w:ins w:id="21" w:author="Windows 用户" w:date="2016-12-29T23:50:00Z">
        <w:r w:rsidRPr="00A23739">
          <w:rPr>
            <w:rFonts w:ascii="Consolas" w:hAnsi="Consolas"/>
            <w:b/>
            <w:color w:val="2E74B5" w:themeColor="accent1" w:themeShade="BF"/>
          </w:rPr>
          <w:t>行</w:t>
        </w:r>
      </w:ins>
    </w:p>
    <w:p w:rsidR="001A352A" w:rsidRPr="006803B0" w:rsidRDefault="00FB2AD3" w:rsidP="001A352A">
      <w:pPr>
        <w:rPr>
          <w:ins w:id="22" w:author="Windows 用户" w:date="2016-12-29T23:09:00Z"/>
          <w:b/>
          <w:rPrChange w:id="23" w:author="Windows 用户" w:date="2016-12-29T23:18:00Z">
            <w:rPr>
              <w:ins w:id="24" w:author="Windows 用户" w:date="2016-12-29T23:09:00Z"/>
            </w:rPr>
          </w:rPrChange>
        </w:rPr>
      </w:pPr>
      <w:r w:rsidRPr="006803B0">
        <w:rPr>
          <w:b/>
          <w:rPrChange w:id="25" w:author="Windows 用户" w:date="2016-12-29T23:18:00Z">
            <w:rPr/>
          </w:rPrChange>
        </w:rPr>
        <w:t>Android客户端代码：</w:t>
      </w:r>
    </w:p>
    <w:p w:rsidR="001A352A" w:rsidRPr="006803B0" w:rsidRDefault="001A352A">
      <w:pPr>
        <w:ind w:firstLine="420"/>
        <w:rPr>
          <w:ins w:id="26" w:author="Windows 用户" w:date="2016-12-29T23:09:00Z"/>
          <w:b/>
          <w:color w:val="0070C0"/>
          <w:sz w:val="22"/>
          <w:rPrChange w:id="27" w:author="Windows 用户" w:date="2016-12-29T23:18:00Z">
            <w:rPr>
              <w:ins w:id="28" w:author="Windows 用户" w:date="2016-12-29T23:09:00Z"/>
            </w:rPr>
          </w:rPrChange>
        </w:rPr>
        <w:pPrChange w:id="29" w:author="Windows 用户" w:date="2016-12-29T23:09:00Z">
          <w:pPr/>
        </w:pPrChange>
      </w:pPr>
      <w:ins w:id="30" w:author="Windows 用户" w:date="2016-12-29T23:09:00Z">
        <w:r w:rsidRPr="006803B0">
          <w:rPr>
            <w:rFonts w:hint="eastAsia"/>
            <w:b/>
            <w:color w:val="0070C0"/>
            <w:sz w:val="22"/>
            <w:rPrChange w:id="31" w:author="Windows 用户" w:date="2016-12-29T23:18:00Z">
              <w:rPr>
                <w:rFonts w:hint="eastAsia"/>
              </w:rPr>
            </w:rPrChange>
          </w:rPr>
          <w:lastRenderedPageBreak/>
          <w:t>共计</w:t>
        </w:r>
        <w:r w:rsidRPr="00A23739">
          <w:rPr>
            <w:rFonts w:ascii="Consolas" w:hAnsi="Consolas"/>
            <w:b/>
            <w:color w:val="0070C0"/>
            <w:sz w:val="22"/>
            <w:rPrChange w:id="32" w:author="Windows 用户" w:date="2016-12-29T23:18:00Z">
              <w:rPr/>
            </w:rPrChange>
          </w:rPr>
          <w:t>53074</w:t>
        </w:r>
        <w:r w:rsidRPr="006803B0">
          <w:rPr>
            <w:b/>
            <w:color w:val="0070C0"/>
            <w:sz w:val="22"/>
            <w:rPrChange w:id="33" w:author="Windows 用户" w:date="2016-12-29T23:18:00Z">
              <w:rPr/>
            </w:rPrChange>
          </w:rPr>
          <w:t>行代码</w:t>
        </w:r>
      </w:ins>
    </w:p>
    <w:p w:rsidR="001A352A" w:rsidRPr="009211BA" w:rsidRDefault="001A352A" w:rsidP="001A352A">
      <w:pPr>
        <w:ind w:firstLine="420"/>
        <w:rPr>
          <w:ins w:id="34" w:author="Windows 用户" w:date="2016-12-29T23:09:00Z"/>
          <w:sz w:val="20"/>
        </w:rPr>
      </w:pPr>
      <w:ins w:id="35" w:author="Windows 用户" w:date="2016-12-29T23:09:00Z">
        <w:r>
          <w:rPr>
            <w:noProof/>
          </w:rPr>
          <w:drawing>
            <wp:inline distT="0" distB="0" distL="0" distR="0" wp14:anchorId="4BF59C95" wp14:editId="2884D3D3">
              <wp:extent cx="3733333" cy="209524"/>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3333" cy="209524"/>
                      </a:xfrm>
                      <a:prstGeom prst="rect">
                        <a:avLst/>
                      </a:prstGeom>
                    </pic:spPr>
                  </pic:pic>
                </a:graphicData>
              </a:graphic>
            </wp:inline>
          </w:drawing>
        </w:r>
        <w:r>
          <w:rPr>
            <w:rFonts w:hint="eastAsia"/>
          </w:rPr>
          <w:t xml:space="preserve"> </w:t>
        </w:r>
        <w:r>
          <w:t xml:space="preserve"> </w:t>
        </w:r>
        <w:r>
          <w:rPr>
            <w:rFonts w:hint="eastAsia"/>
            <w:sz w:val="20"/>
          </w:rPr>
          <w:t>Java</w:t>
        </w:r>
        <w:r w:rsidRPr="009211BA">
          <w:rPr>
            <w:rFonts w:hint="eastAsia"/>
            <w:sz w:val="20"/>
          </w:rPr>
          <w:t>代码</w:t>
        </w:r>
      </w:ins>
    </w:p>
    <w:p w:rsidR="006803B0" w:rsidRPr="006803B0" w:rsidRDefault="001A352A">
      <w:pPr>
        <w:ind w:firstLine="420"/>
        <w:rPr>
          <w:sz w:val="20"/>
          <w:rPrChange w:id="36" w:author="Windows 用户" w:date="2016-12-29T23:18:00Z">
            <w:rPr/>
          </w:rPrChange>
        </w:rPr>
        <w:pPrChange w:id="37" w:author="Windows 用户" w:date="2016-12-29T23:18:00Z">
          <w:pPr/>
        </w:pPrChange>
      </w:pPr>
      <w:ins w:id="38" w:author="Windows 用户" w:date="2016-12-29T23:11:00Z">
        <w:r>
          <w:rPr>
            <w:noProof/>
          </w:rPr>
          <w:drawing>
            <wp:inline distT="0" distB="0" distL="0" distR="0" wp14:anchorId="68742887" wp14:editId="7E02C375">
              <wp:extent cx="3123809" cy="18095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809" cy="180952"/>
                      </a:xfrm>
                      <a:prstGeom prst="rect">
                        <a:avLst/>
                      </a:prstGeom>
                    </pic:spPr>
                  </pic:pic>
                </a:graphicData>
              </a:graphic>
            </wp:inline>
          </w:drawing>
        </w:r>
      </w:ins>
      <w:ins w:id="39" w:author="Windows 用户" w:date="2016-12-29T23:09:00Z">
        <w:r w:rsidRPr="003B4F56">
          <w:t xml:space="preserve"> </w:t>
        </w:r>
        <w:r>
          <w:t xml:space="preserve">      </w:t>
        </w:r>
        <w:r w:rsidRPr="009211BA">
          <w:rPr>
            <w:sz w:val="20"/>
          </w:rPr>
          <w:t>X</w:t>
        </w:r>
        <w:r w:rsidRPr="009211BA">
          <w:rPr>
            <w:rFonts w:hint="eastAsia"/>
            <w:sz w:val="20"/>
          </w:rPr>
          <w:t>ml代码</w:t>
        </w:r>
      </w:ins>
    </w:p>
    <w:p w:rsidR="00FB2AD3" w:rsidRPr="006803B0" w:rsidRDefault="00FB2AD3" w:rsidP="00FB2AD3">
      <w:pPr>
        <w:rPr>
          <w:b/>
          <w:rPrChange w:id="40" w:author="Windows 用户" w:date="2016-12-29T23:18:00Z">
            <w:rPr/>
          </w:rPrChange>
        </w:rPr>
      </w:pPr>
      <w:r w:rsidRPr="006803B0">
        <w:rPr>
          <w:rFonts w:hint="eastAsia"/>
          <w:b/>
          <w:rPrChange w:id="41" w:author="Windows 用户" w:date="2016-12-29T23:18:00Z">
            <w:rPr>
              <w:rFonts w:hint="eastAsia"/>
            </w:rPr>
          </w:rPrChange>
        </w:rPr>
        <w:t>总代码：</w:t>
      </w:r>
      <w:ins w:id="42" w:author="Windows 用户" w:date="2016-12-29T23:51:00Z">
        <w:r w:rsidR="00A93E1B" w:rsidRPr="00A23739">
          <w:rPr>
            <w:b/>
            <w:color w:val="0070C0"/>
            <w:sz w:val="24"/>
            <w:rPrChange w:id="43" w:author="Windows 用户" w:date="2016-12-29T23:51:00Z">
              <w:rPr>
                <w:b/>
              </w:rPr>
            </w:rPrChange>
          </w:rPr>
          <w:t>53925</w:t>
        </w:r>
        <w:r w:rsidR="00A93E1B" w:rsidRPr="00A93E1B">
          <w:rPr>
            <w:b/>
            <w:color w:val="0070C0"/>
            <w:rPrChange w:id="44" w:author="Windows 用户" w:date="2016-12-29T23:51:00Z">
              <w:rPr>
                <w:b/>
              </w:rPr>
            </w:rPrChange>
          </w:rPr>
          <w:t>行代码</w:t>
        </w:r>
      </w:ins>
    </w:p>
    <w:p w:rsidR="00BE5EB0" w:rsidRDefault="00BE5EB0" w:rsidP="0078637D">
      <w:pPr>
        <w:pStyle w:val="2"/>
      </w:pPr>
      <w:r>
        <w:rPr>
          <w:rFonts w:hint="eastAsia"/>
        </w:rPr>
        <w:t>成员分工：</w:t>
      </w:r>
    </w:p>
    <w:tbl>
      <w:tblPr>
        <w:tblStyle w:val="ac"/>
        <w:tblW w:w="9693" w:type="dxa"/>
        <w:tblLook w:val="04A0" w:firstRow="1" w:lastRow="0" w:firstColumn="1" w:lastColumn="0" w:noHBand="0" w:noVBand="1"/>
      </w:tblPr>
      <w:tblGrid>
        <w:gridCol w:w="3484"/>
        <w:gridCol w:w="6209"/>
      </w:tblGrid>
      <w:tr w:rsidR="001F7FF2" w:rsidTr="00CE2F25">
        <w:trPr>
          <w:trHeight w:val="421"/>
        </w:trPr>
        <w:tc>
          <w:tcPr>
            <w:tcW w:w="3484" w:type="dxa"/>
          </w:tcPr>
          <w:p w:rsidR="001F7FF2" w:rsidRDefault="001F7FF2" w:rsidP="001F7FF2">
            <w:pPr>
              <w:jc w:val="center"/>
            </w:pPr>
            <w:r>
              <w:rPr>
                <w:rFonts w:hint="eastAsia"/>
              </w:rPr>
              <w:t>成员</w:t>
            </w:r>
          </w:p>
        </w:tc>
        <w:tc>
          <w:tcPr>
            <w:tcW w:w="6209" w:type="dxa"/>
          </w:tcPr>
          <w:p w:rsidR="001F7FF2" w:rsidRDefault="001F7FF2" w:rsidP="001F7FF2">
            <w:pPr>
              <w:jc w:val="center"/>
            </w:pPr>
            <w:r>
              <w:rPr>
                <w:rFonts w:hint="eastAsia"/>
              </w:rPr>
              <w:t>分工</w:t>
            </w:r>
          </w:p>
        </w:tc>
      </w:tr>
      <w:tr w:rsidR="001F7FF2" w:rsidTr="00CE2F25">
        <w:trPr>
          <w:trHeight w:val="442"/>
        </w:trPr>
        <w:tc>
          <w:tcPr>
            <w:tcW w:w="3484" w:type="dxa"/>
          </w:tcPr>
          <w:p w:rsidR="001F7FF2" w:rsidRDefault="001F7FF2" w:rsidP="00CE2F25">
            <w:pPr>
              <w:jc w:val="center"/>
            </w:pPr>
            <w:r>
              <w:rPr>
                <w:rFonts w:hint="eastAsia"/>
              </w:rPr>
              <w:t>齐浩天（组长）：</w:t>
            </w:r>
          </w:p>
        </w:tc>
        <w:tc>
          <w:tcPr>
            <w:tcW w:w="6209" w:type="dxa"/>
          </w:tcPr>
          <w:p w:rsidR="001F7FF2" w:rsidRPr="001F7FF2" w:rsidRDefault="001F7FF2" w:rsidP="00CE2F25">
            <w:pPr>
              <w:jc w:val="center"/>
            </w:pPr>
            <w:r>
              <w:rPr>
                <w:rFonts w:hint="eastAsia"/>
              </w:rPr>
              <w:t>总体框架设计、客户端大部分代码的编写、后台网站的搭建</w:t>
            </w:r>
          </w:p>
        </w:tc>
      </w:tr>
      <w:tr w:rsidR="001F7FF2" w:rsidTr="00CE2F25">
        <w:trPr>
          <w:trHeight w:val="421"/>
        </w:trPr>
        <w:tc>
          <w:tcPr>
            <w:tcW w:w="3484" w:type="dxa"/>
          </w:tcPr>
          <w:p w:rsidR="001F7FF2" w:rsidRDefault="001F7FF2" w:rsidP="00CE2F25">
            <w:pPr>
              <w:jc w:val="center"/>
            </w:pPr>
            <w:r>
              <w:rPr>
                <w:rFonts w:hint="eastAsia"/>
              </w:rPr>
              <w:t>杜若愚</w:t>
            </w:r>
          </w:p>
        </w:tc>
        <w:tc>
          <w:tcPr>
            <w:tcW w:w="6209" w:type="dxa"/>
          </w:tcPr>
          <w:p w:rsidR="00C35F5E" w:rsidRPr="001F7FF2" w:rsidRDefault="001F7FF2" w:rsidP="00CE2F25">
            <w:pPr>
              <w:jc w:val="center"/>
            </w:pPr>
            <w:r>
              <w:rPr>
                <w:rFonts w:hint="eastAsia"/>
              </w:rPr>
              <w:t>客户端界面的初始设计、</w:t>
            </w:r>
            <w:r w:rsidR="00CE2F25">
              <w:rPr>
                <w:rFonts w:hint="eastAsia"/>
              </w:rPr>
              <w:t>界面代码的初步</w:t>
            </w:r>
            <w:r>
              <w:rPr>
                <w:rFonts w:hint="eastAsia"/>
              </w:rPr>
              <w:t>实现、文档编写</w:t>
            </w:r>
          </w:p>
        </w:tc>
      </w:tr>
      <w:tr w:rsidR="001F7FF2" w:rsidTr="00CE2F25">
        <w:trPr>
          <w:trHeight w:val="442"/>
        </w:trPr>
        <w:tc>
          <w:tcPr>
            <w:tcW w:w="3484" w:type="dxa"/>
          </w:tcPr>
          <w:p w:rsidR="001F7FF2" w:rsidRDefault="001F7FF2" w:rsidP="00CE2F25">
            <w:pPr>
              <w:jc w:val="center"/>
            </w:pPr>
            <w:r>
              <w:rPr>
                <w:rFonts w:hint="eastAsia"/>
              </w:rPr>
              <w:t>罗芳</w:t>
            </w:r>
          </w:p>
        </w:tc>
        <w:tc>
          <w:tcPr>
            <w:tcW w:w="6209" w:type="dxa"/>
          </w:tcPr>
          <w:p w:rsidR="00C35F5E" w:rsidRDefault="001F7FF2" w:rsidP="00CE2F25">
            <w:pPr>
              <w:jc w:val="center"/>
            </w:pPr>
            <w:r>
              <w:rPr>
                <w:rFonts w:hint="eastAsia"/>
              </w:rPr>
              <w:t>API的实现、文档补充、美工</w:t>
            </w:r>
          </w:p>
        </w:tc>
      </w:tr>
    </w:tbl>
    <w:p w:rsidR="001F7FF2" w:rsidRPr="00B5626F" w:rsidRDefault="001F7FF2" w:rsidP="00B5626F"/>
    <w:p w:rsidR="00C421E3" w:rsidRDefault="00C421E3" w:rsidP="00C421E3">
      <w:pPr>
        <w:pStyle w:val="1"/>
      </w:pPr>
      <w:r>
        <w:rPr>
          <w:rFonts w:hint="eastAsia"/>
        </w:rPr>
        <w:t>未来规划：</w:t>
      </w:r>
    </w:p>
    <w:p w:rsidR="00C421E3" w:rsidRPr="00C421E3" w:rsidRDefault="00BE5EB0" w:rsidP="00C421E3">
      <w:pPr>
        <w:pStyle w:val="2"/>
      </w:pPr>
      <w:r>
        <w:rPr>
          <w:rFonts w:hint="eastAsia"/>
        </w:rPr>
        <w:t>当前不足：</w:t>
      </w:r>
    </w:p>
    <w:p w:rsidR="001F7FF2" w:rsidRDefault="001F7FF2" w:rsidP="001F7FF2">
      <w:pPr>
        <w:pStyle w:val="a5"/>
        <w:numPr>
          <w:ilvl w:val="0"/>
          <w:numId w:val="11"/>
        </w:numPr>
        <w:ind w:firstLineChars="0"/>
      </w:pPr>
      <w:r>
        <w:rPr>
          <w:rFonts w:hint="eastAsia"/>
        </w:rPr>
        <w:t>客户端不完善：</w:t>
      </w:r>
    </w:p>
    <w:p w:rsidR="00A23739" w:rsidRDefault="00A23739" w:rsidP="00A23739">
      <w:pPr>
        <w:pStyle w:val="a5"/>
        <w:numPr>
          <w:ilvl w:val="1"/>
          <w:numId w:val="12"/>
        </w:numPr>
        <w:ind w:firstLineChars="0"/>
      </w:pPr>
      <w:r>
        <w:t>细节功能还未实现</w:t>
      </w:r>
      <w:r>
        <w:rPr>
          <w:rFonts w:hint="eastAsia"/>
        </w:rPr>
        <w:t>，如</w:t>
      </w:r>
    </w:p>
    <w:p w:rsidR="00A23739" w:rsidRDefault="00A23739" w:rsidP="00C35F5E">
      <w:pPr>
        <w:pStyle w:val="a5"/>
        <w:numPr>
          <w:ilvl w:val="2"/>
          <w:numId w:val="12"/>
        </w:numPr>
        <w:ind w:firstLineChars="0"/>
      </w:pPr>
      <w:r>
        <w:t>社会话题页面的相关数据还没有处理</w:t>
      </w:r>
    </w:p>
    <w:p w:rsidR="00A23739" w:rsidRDefault="00A23739" w:rsidP="00A23739">
      <w:pPr>
        <w:pStyle w:val="a5"/>
        <w:numPr>
          <w:ilvl w:val="2"/>
          <w:numId w:val="12"/>
        </w:numPr>
        <w:ind w:firstLineChars="0"/>
      </w:pPr>
      <w:r>
        <w:rPr>
          <w:rFonts w:hint="eastAsia"/>
        </w:rPr>
        <w:t>客户端还没有实现发帖功能</w:t>
      </w:r>
    </w:p>
    <w:p w:rsidR="00C35F5E" w:rsidRPr="00A23739" w:rsidRDefault="00C35F5E" w:rsidP="00C35F5E">
      <w:pPr>
        <w:pStyle w:val="a5"/>
        <w:numPr>
          <w:ilvl w:val="2"/>
          <w:numId w:val="12"/>
        </w:numPr>
        <w:ind w:firstLineChars="0"/>
      </w:pPr>
      <w:r w:rsidRPr="00C35F5E">
        <w:rPr>
          <w:rFonts w:hint="eastAsia"/>
        </w:rPr>
        <w:t>现仅“</w:t>
      </w:r>
      <w:r w:rsidRPr="00C35F5E">
        <w:t>course”和“daily”获取服务器端数据</w:t>
      </w:r>
    </w:p>
    <w:p w:rsidR="001F7FF2" w:rsidRDefault="001F7FF2" w:rsidP="00A23739">
      <w:pPr>
        <w:pStyle w:val="a5"/>
        <w:numPr>
          <w:ilvl w:val="1"/>
          <w:numId w:val="12"/>
        </w:numPr>
        <w:ind w:firstLineChars="0"/>
      </w:pPr>
      <w:r>
        <w:rPr>
          <w:rFonts w:hint="eastAsia"/>
        </w:rPr>
        <w:t>尚未完善本地缓存的建立</w:t>
      </w:r>
    </w:p>
    <w:p w:rsidR="001F7FF2" w:rsidRDefault="00C35F5E" w:rsidP="00A23739">
      <w:pPr>
        <w:pStyle w:val="a5"/>
        <w:numPr>
          <w:ilvl w:val="1"/>
          <w:numId w:val="12"/>
        </w:numPr>
        <w:ind w:firstLineChars="0"/>
      </w:pPr>
      <w:r>
        <w:rPr>
          <w:rFonts w:hint="eastAsia"/>
        </w:rPr>
        <w:t>未完善用户的</w:t>
      </w:r>
      <w:r w:rsidR="001F7FF2">
        <w:rPr>
          <w:rFonts w:hint="eastAsia"/>
        </w:rPr>
        <w:t>登陆界面</w:t>
      </w:r>
      <w:r>
        <w:rPr>
          <w:rFonts w:hint="eastAsia"/>
        </w:rPr>
        <w:t>已经侧边栏</w:t>
      </w:r>
    </w:p>
    <w:p w:rsidR="00C35F5E" w:rsidRDefault="00C35F5E" w:rsidP="00C35F5E">
      <w:pPr>
        <w:pStyle w:val="a5"/>
        <w:numPr>
          <w:ilvl w:val="1"/>
          <w:numId w:val="12"/>
        </w:numPr>
        <w:ind w:firstLineChars="0"/>
      </w:pPr>
      <w:r>
        <w:rPr>
          <w:rFonts w:hint="eastAsia"/>
        </w:rPr>
        <w:t>未实现主要的搜索与排序的功能</w:t>
      </w:r>
      <w:r>
        <w:t>.</w:t>
      </w:r>
    </w:p>
    <w:p w:rsidR="00A23739" w:rsidRDefault="00A23739" w:rsidP="00A23739">
      <w:pPr>
        <w:pStyle w:val="a5"/>
        <w:numPr>
          <w:ilvl w:val="0"/>
          <w:numId w:val="12"/>
        </w:numPr>
        <w:ind w:firstLineChars="0"/>
      </w:pPr>
      <w:r>
        <w:rPr>
          <w:rFonts w:hint="eastAsia"/>
        </w:rPr>
        <w:t>UI界面不够完善</w:t>
      </w:r>
      <w:r w:rsidR="00C35F5E">
        <w:rPr>
          <w:rFonts w:hint="eastAsia"/>
        </w:rPr>
        <w:t>，文章格式未处理</w:t>
      </w:r>
    </w:p>
    <w:p w:rsidR="001F7FF2" w:rsidRPr="00C421E3" w:rsidRDefault="001F7FF2" w:rsidP="00A23739">
      <w:pPr>
        <w:pStyle w:val="a5"/>
        <w:numPr>
          <w:ilvl w:val="0"/>
          <w:numId w:val="12"/>
        </w:numPr>
        <w:ind w:firstLineChars="0"/>
      </w:pPr>
      <w:r>
        <w:rPr>
          <w:rFonts w:hint="eastAsia"/>
        </w:rPr>
        <w:t>客户端服务器之间通信</w:t>
      </w:r>
      <w:r w:rsidR="00C35F5E">
        <w:rPr>
          <w:rFonts w:hint="eastAsia"/>
        </w:rPr>
        <w:t>还未完全完善</w:t>
      </w:r>
    </w:p>
    <w:p w:rsidR="00C421E3" w:rsidRDefault="00C421E3" w:rsidP="00C421E3">
      <w:pPr>
        <w:pStyle w:val="2"/>
      </w:pPr>
      <w:r>
        <w:rPr>
          <w:rFonts w:hint="eastAsia"/>
        </w:rPr>
        <w:t>新的功能：</w:t>
      </w:r>
    </w:p>
    <w:p w:rsidR="00FB2AD3" w:rsidRPr="00C421E3" w:rsidRDefault="00C421E3" w:rsidP="00FB2AD3">
      <w:r>
        <w:rPr>
          <w:rFonts w:hint="eastAsia"/>
        </w:rPr>
        <w:t>预计达到一定完成度后，把知识拓扑以拓扑结构展示出来</w:t>
      </w:r>
    </w:p>
    <w:p w:rsidR="00BE5EB0" w:rsidRDefault="00BE5EB0" w:rsidP="0078637D">
      <w:pPr>
        <w:pStyle w:val="1"/>
      </w:pPr>
      <w:r>
        <w:rPr>
          <w:rFonts w:hint="eastAsia"/>
        </w:rPr>
        <w:t>期末感言：</w:t>
      </w:r>
    </w:p>
    <w:p w:rsidR="00BD3E64" w:rsidRDefault="00A23739">
      <w:pPr>
        <w:widowControl/>
        <w:jc w:val="left"/>
      </w:pPr>
      <w:r>
        <w:rPr>
          <w:rFonts w:hint="eastAsia"/>
        </w:rPr>
        <w:t>感谢韩冬老师给我们这个锻炼的机会。</w:t>
      </w:r>
      <w:r w:rsidR="003D3CE1">
        <w:rPr>
          <w:rFonts w:hint="eastAsia"/>
        </w:rPr>
        <w:t>我们做的这个项目相当于社区、博客、推送、课程资源的整合体</w:t>
      </w:r>
      <w:r w:rsidR="0030174C">
        <w:rPr>
          <w:rFonts w:hint="eastAsia"/>
        </w:rPr>
        <w:t>，服务器搭建、客户端、API都是自己完成</w:t>
      </w:r>
      <w:r w:rsidR="003D3CE1">
        <w:rPr>
          <w:rFonts w:hint="eastAsia"/>
        </w:rPr>
        <w:t>。前期设想功能太多所以完成度不是最好。但我们拥有良好的框架，流畅而美观的</w:t>
      </w:r>
      <w:r w:rsidR="00BD3E64">
        <w:rPr>
          <w:rFonts w:hint="eastAsia"/>
        </w:rPr>
        <w:t>响应</w:t>
      </w:r>
      <w:r w:rsidR="003D3CE1">
        <w:rPr>
          <w:rFonts w:hint="eastAsia"/>
        </w:rPr>
        <w:t>，</w:t>
      </w:r>
      <w:r w:rsidR="00BD3E64">
        <w:rPr>
          <w:rFonts w:hint="eastAsia"/>
        </w:rPr>
        <w:t>也尽可能</w:t>
      </w:r>
      <w:r w:rsidR="003D3CE1">
        <w:rPr>
          <w:rFonts w:hint="eastAsia"/>
        </w:rPr>
        <w:t>利用</w:t>
      </w:r>
      <w:r w:rsidR="00BD3E64">
        <w:rPr>
          <w:rFonts w:hint="eastAsia"/>
        </w:rPr>
        <w:t>了</w:t>
      </w:r>
      <w:r w:rsidR="003D3CE1">
        <w:rPr>
          <w:rFonts w:hint="eastAsia"/>
        </w:rPr>
        <w:t>最新的技术。</w:t>
      </w:r>
      <w:r w:rsidR="00BD3E64">
        <w:rPr>
          <w:rFonts w:hint="eastAsia"/>
        </w:rPr>
        <w:t>其实优点没必要多说，主要是通过这学期的任务和学习。我们也掌握到了许多技术，拓宽了自己的知识面。感谢韩冬老师的认真负责，感谢</w:t>
      </w:r>
      <w:r w:rsidR="00F22800">
        <w:rPr>
          <w:rFonts w:hint="eastAsia"/>
        </w:rPr>
        <w:t>老师及时提供最新的最有用的知识，感谢老师一学期以来的教育。猫爪实验室项目</w:t>
      </w:r>
      <w:r w:rsidR="00BD3E64">
        <w:rPr>
          <w:rFonts w:hint="eastAsia"/>
        </w:rPr>
        <w:t>组在此致谢。</w:t>
      </w:r>
    </w:p>
    <w:sectPr w:rsidR="00BD3E64" w:rsidSect="00BE5EB0">
      <w:pgSz w:w="11906" w:h="16838"/>
      <w:pgMar w:top="720" w:right="720" w:bottom="720" w:left="72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3EAA" w:rsidRDefault="00DB3EAA" w:rsidP="001416C5">
      <w:r>
        <w:separator/>
      </w:r>
    </w:p>
  </w:endnote>
  <w:endnote w:type="continuationSeparator" w:id="0">
    <w:p w:rsidR="00DB3EAA" w:rsidRDefault="00DB3EAA" w:rsidP="00141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3EAA" w:rsidRDefault="00DB3EAA" w:rsidP="001416C5">
      <w:r>
        <w:separator/>
      </w:r>
    </w:p>
  </w:footnote>
  <w:footnote w:type="continuationSeparator" w:id="0">
    <w:p w:rsidR="00DB3EAA" w:rsidRDefault="00DB3EAA" w:rsidP="001416C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A31C2"/>
    <w:multiLevelType w:val="hybridMultilevel"/>
    <w:tmpl w:val="CD3ADBE0"/>
    <w:lvl w:ilvl="0" w:tplc="CE50632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7529A"/>
    <w:multiLevelType w:val="hybridMultilevel"/>
    <w:tmpl w:val="1DA000B8"/>
    <w:lvl w:ilvl="0" w:tplc="FDAEBBF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 w15:restartNumberingAfterBreak="0">
    <w:nsid w:val="161B2C59"/>
    <w:multiLevelType w:val="hybridMultilevel"/>
    <w:tmpl w:val="2E0042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9C4BF2"/>
    <w:multiLevelType w:val="hybridMultilevel"/>
    <w:tmpl w:val="E80CDA2E"/>
    <w:lvl w:ilvl="0" w:tplc="E150590E">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4" w15:restartNumberingAfterBreak="0">
    <w:nsid w:val="1CC26D20"/>
    <w:multiLevelType w:val="hybridMultilevel"/>
    <w:tmpl w:val="81BEF48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A35488"/>
    <w:multiLevelType w:val="hybridMultilevel"/>
    <w:tmpl w:val="627453F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2B6961"/>
    <w:multiLevelType w:val="hybridMultilevel"/>
    <w:tmpl w:val="D36A4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551EB3"/>
    <w:multiLevelType w:val="hybridMultilevel"/>
    <w:tmpl w:val="8F180550"/>
    <w:lvl w:ilvl="0" w:tplc="DE587CD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 w15:restartNumberingAfterBreak="0">
    <w:nsid w:val="4C0344B1"/>
    <w:multiLevelType w:val="hybridMultilevel"/>
    <w:tmpl w:val="B38A34BE"/>
    <w:lvl w:ilvl="0" w:tplc="E2382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620EE4"/>
    <w:multiLevelType w:val="hybridMultilevel"/>
    <w:tmpl w:val="76EA65AC"/>
    <w:lvl w:ilvl="0" w:tplc="75525E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B249AF"/>
    <w:multiLevelType w:val="hybridMultilevel"/>
    <w:tmpl w:val="1D84DC6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C45D47"/>
    <w:multiLevelType w:val="hybridMultilevel"/>
    <w:tmpl w:val="78305CA0"/>
    <w:lvl w:ilvl="0" w:tplc="F8149CC4">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num w:numId="1">
    <w:abstractNumId w:val="0"/>
  </w:num>
  <w:num w:numId="2">
    <w:abstractNumId w:val="3"/>
  </w:num>
  <w:num w:numId="3">
    <w:abstractNumId w:val="7"/>
  </w:num>
  <w:num w:numId="4">
    <w:abstractNumId w:val="1"/>
  </w:num>
  <w:num w:numId="5">
    <w:abstractNumId w:val="11"/>
  </w:num>
  <w:num w:numId="6">
    <w:abstractNumId w:val="9"/>
  </w:num>
  <w:num w:numId="7">
    <w:abstractNumId w:val="5"/>
  </w:num>
  <w:num w:numId="8">
    <w:abstractNumId w:val="10"/>
  </w:num>
  <w:num w:numId="9">
    <w:abstractNumId w:val="2"/>
  </w:num>
  <w:num w:numId="10">
    <w:abstractNumId w:val="6"/>
  </w:num>
  <w:num w:numId="11">
    <w:abstractNumId w:val="8"/>
  </w:num>
  <w:num w:numId="12">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ocumentProtection w:edit="readOnly" w:enforcement="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612"/>
    <w:rsid w:val="00005877"/>
    <w:rsid w:val="000100F1"/>
    <w:rsid w:val="00016D33"/>
    <w:rsid w:val="00056768"/>
    <w:rsid w:val="00066A98"/>
    <w:rsid w:val="000F199E"/>
    <w:rsid w:val="001416C5"/>
    <w:rsid w:val="00143AE1"/>
    <w:rsid w:val="001A352A"/>
    <w:rsid w:val="001C0B6C"/>
    <w:rsid w:val="001E6337"/>
    <w:rsid w:val="001F7FF2"/>
    <w:rsid w:val="002F237F"/>
    <w:rsid w:val="0030174C"/>
    <w:rsid w:val="0033367A"/>
    <w:rsid w:val="0037493B"/>
    <w:rsid w:val="003B4F56"/>
    <w:rsid w:val="003D3CE1"/>
    <w:rsid w:val="004548ED"/>
    <w:rsid w:val="00533323"/>
    <w:rsid w:val="00605074"/>
    <w:rsid w:val="006211FA"/>
    <w:rsid w:val="006803B0"/>
    <w:rsid w:val="00706612"/>
    <w:rsid w:val="0078637D"/>
    <w:rsid w:val="0079716C"/>
    <w:rsid w:val="007D073D"/>
    <w:rsid w:val="00901024"/>
    <w:rsid w:val="009D298C"/>
    <w:rsid w:val="00A23739"/>
    <w:rsid w:val="00A52418"/>
    <w:rsid w:val="00A93E1B"/>
    <w:rsid w:val="00B009A8"/>
    <w:rsid w:val="00B50E91"/>
    <w:rsid w:val="00B5626F"/>
    <w:rsid w:val="00B57F46"/>
    <w:rsid w:val="00B9101D"/>
    <w:rsid w:val="00BD3E64"/>
    <w:rsid w:val="00BE5EB0"/>
    <w:rsid w:val="00C35F5E"/>
    <w:rsid w:val="00C421E3"/>
    <w:rsid w:val="00C52775"/>
    <w:rsid w:val="00CE2F25"/>
    <w:rsid w:val="00DB3EAA"/>
    <w:rsid w:val="00DC530D"/>
    <w:rsid w:val="00DD4762"/>
    <w:rsid w:val="00E73C50"/>
    <w:rsid w:val="00EE2940"/>
    <w:rsid w:val="00F22800"/>
    <w:rsid w:val="00F231A1"/>
    <w:rsid w:val="00F234F9"/>
    <w:rsid w:val="00F93EB3"/>
    <w:rsid w:val="00FB2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70938"/>
  <w15:chartTrackingRefBased/>
  <w15:docId w15:val="{D1BB786E-33BF-43A4-9C18-964D7D46E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8637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863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BE5EB0"/>
    <w:rPr>
      <w:kern w:val="0"/>
      <w:sz w:val="22"/>
    </w:rPr>
  </w:style>
  <w:style w:type="character" w:customStyle="1" w:styleId="a4">
    <w:name w:val="无间隔 字符"/>
    <w:basedOn w:val="a0"/>
    <w:link w:val="a3"/>
    <w:uiPriority w:val="1"/>
    <w:rsid w:val="00BE5EB0"/>
    <w:rPr>
      <w:kern w:val="0"/>
      <w:sz w:val="22"/>
    </w:rPr>
  </w:style>
  <w:style w:type="paragraph" w:styleId="a5">
    <w:name w:val="List Paragraph"/>
    <w:basedOn w:val="a"/>
    <w:uiPriority w:val="34"/>
    <w:qFormat/>
    <w:rsid w:val="00BE5EB0"/>
    <w:pPr>
      <w:ind w:firstLineChars="200" w:firstLine="420"/>
    </w:pPr>
  </w:style>
  <w:style w:type="character" w:customStyle="1" w:styleId="10">
    <w:name w:val="标题 1 字符"/>
    <w:basedOn w:val="a0"/>
    <w:link w:val="1"/>
    <w:uiPriority w:val="9"/>
    <w:rsid w:val="0078637D"/>
    <w:rPr>
      <w:b/>
      <w:bCs/>
      <w:kern w:val="44"/>
      <w:sz w:val="44"/>
      <w:szCs w:val="44"/>
    </w:rPr>
  </w:style>
  <w:style w:type="character" w:customStyle="1" w:styleId="20">
    <w:name w:val="标题 2 字符"/>
    <w:basedOn w:val="a0"/>
    <w:link w:val="2"/>
    <w:uiPriority w:val="9"/>
    <w:rsid w:val="0078637D"/>
    <w:rPr>
      <w:rFonts w:asciiTheme="majorHAnsi" w:eastAsiaTheme="majorEastAsia" w:hAnsiTheme="majorHAnsi" w:cstheme="majorBidi"/>
      <w:b/>
      <w:bCs/>
      <w:sz w:val="32"/>
      <w:szCs w:val="32"/>
    </w:rPr>
  </w:style>
  <w:style w:type="character" w:styleId="a6">
    <w:name w:val="Hyperlink"/>
    <w:basedOn w:val="a0"/>
    <w:uiPriority w:val="99"/>
    <w:unhideWhenUsed/>
    <w:rsid w:val="00C52775"/>
    <w:rPr>
      <w:color w:val="0563C1" w:themeColor="hyperlink"/>
      <w:u w:val="single"/>
    </w:rPr>
  </w:style>
  <w:style w:type="character" w:styleId="a7">
    <w:name w:val="Strong"/>
    <w:basedOn w:val="a0"/>
    <w:uiPriority w:val="22"/>
    <w:qFormat/>
    <w:rsid w:val="00F93EB3"/>
    <w:rPr>
      <w:b/>
      <w:bCs/>
    </w:rPr>
  </w:style>
  <w:style w:type="character" w:styleId="a8">
    <w:name w:val="FollowedHyperlink"/>
    <w:basedOn w:val="a0"/>
    <w:uiPriority w:val="99"/>
    <w:semiHidden/>
    <w:unhideWhenUsed/>
    <w:rsid w:val="00EE2940"/>
    <w:rPr>
      <w:color w:val="954F72" w:themeColor="followedHyperlink"/>
      <w:u w:val="single"/>
    </w:rPr>
  </w:style>
  <w:style w:type="paragraph" w:styleId="a9">
    <w:name w:val="Balloon Text"/>
    <w:basedOn w:val="a"/>
    <w:link w:val="aa"/>
    <w:uiPriority w:val="99"/>
    <w:semiHidden/>
    <w:unhideWhenUsed/>
    <w:rsid w:val="00A93E1B"/>
    <w:rPr>
      <w:sz w:val="18"/>
      <w:szCs w:val="18"/>
    </w:rPr>
  </w:style>
  <w:style w:type="character" w:customStyle="1" w:styleId="aa">
    <w:name w:val="批注框文本 字符"/>
    <w:basedOn w:val="a0"/>
    <w:link w:val="a9"/>
    <w:uiPriority w:val="99"/>
    <w:semiHidden/>
    <w:rsid w:val="00A93E1B"/>
    <w:rPr>
      <w:sz w:val="18"/>
      <w:szCs w:val="18"/>
    </w:rPr>
  </w:style>
  <w:style w:type="table" w:styleId="ab">
    <w:name w:val="Table Grid"/>
    <w:basedOn w:val="a1"/>
    <w:uiPriority w:val="39"/>
    <w:rsid w:val="009010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90102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d">
    <w:name w:val="header"/>
    <w:basedOn w:val="a"/>
    <w:link w:val="ae"/>
    <w:uiPriority w:val="99"/>
    <w:unhideWhenUsed/>
    <w:rsid w:val="001416C5"/>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1416C5"/>
    <w:rPr>
      <w:sz w:val="18"/>
      <w:szCs w:val="18"/>
    </w:rPr>
  </w:style>
  <w:style w:type="paragraph" w:styleId="af">
    <w:name w:val="footer"/>
    <w:basedOn w:val="a"/>
    <w:link w:val="af0"/>
    <w:uiPriority w:val="99"/>
    <w:unhideWhenUsed/>
    <w:rsid w:val="001416C5"/>
    <w:pPr>
      <w:tabs>
        <w:tab w:val="center" w:pos="4153"/>
        <w:tab w:val="right" w:pos="8306"/>
      </w:tabs>
      <w:snapToGrid w:val="0"/>
      <w:jc w:val="left"/>
    </w:pPr>
    <w:rPr>
      <w:sz w:val="18"/>
      <w:szCs w:val="18"/>
    </w:rPr>
  </w:style>
  <w:style w:type="character" w:customStyle="1" w:styleId="af0">
    <w:name w:val="页脚 字符"/>
    <w:basedOn w:val="a0"/>
    <w:link w:val="af"/>
    <w:uiPriority w:val="99"/>
    <w:rsid w:val="001416C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6148320">
      <w:bodyDiv w:val="1"/>
      <w:marLeft w:val="0"/>
      <w:marRight w:val="0"/>
      <w:marTop w:val="0"/>
      <w:marBottom w:val="0"/>
      <w:divBdr>
        <w:top w:val="none" w:sz="0" w:space="0" w:color="auto"/>
        <w:left w:val="none" w:sz="0" w:space="0" w:color="auto"/>
        <w:bottom w:val="none" w:sz="0" w:space="0" w:color="auto"/>
        <w:right w:val="none" w:sz="0" w:space="0" w:color="auto"/>
      </w:divBdr>
    </w:div>
    <w:div w:id="904532485">
      <w:bodyDiv w:val="1"/>
      <w:marLeft w:val="0"/>
      <w:marRight w:val="0"/>
      <w:marTop w:val="0"/>
      <w:marBottom w:val="0"/>
      <w:divBdr>
        <w:top w:val="none" w:sz="0" w:space="0" w:color="auto"/>
        <w:left w:val="none" w:sz="0" w:space="0" w:color="auto"/>
        <w:bottom w:val="none" w:sz="0" w:space="0" w:color="auto"/>
        <w:right w:val="none" w:sz="0" w:space="0" w:color="auto"/>
      </w:divBdr>
    </w:div>
    <w:div w:id="190841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i.AngelMsger.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Blog.AngelMsger.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gif"/><Relationship Id="rId40" Type="http://schemas.openxmlformats.org/officeDocument/2006/relationships/image" Target="media/image27.gif"/><Relationship Id="rId45" Type="http://schemas.openxmlformats.org/officeDocument/2006/relationships/image" Target="media/image32.png"/><Relationship Id="rId53" Type="http://schemas.openxmlformats.org/officeDocument/2006/relationships/image" Target="media/image39.png"/><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Https://Github.Com/AngelMsger/CSLaboratory"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https://github.com/AngelMsger/CSLaboratory" TargetMode="External"/><Relationship Id="rId3" Type="http://schemas.openxmlformats.org/officeDocument/2006/relationships/numbering" Target="numbering.xml"/><Relationship Id="rId12" Type="http://schemas.openxmlformats.org/officeDocument/2006/relationships/hyperlink" Target="Https://Forum.AngelMsger.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gif"/><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gif"/><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gif"/><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AngelMsger.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齐浩天</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E1FEF5-CCD5-41DC-B1B2-59469F5FD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Pages>
  <Words>720</Words>
  <Characters>4104</Characters>
  <Application>Microsoft Office Word</Application>
  <DocSecurity>0</DocSecurity>
  <Lines>34</Lines>
  <Paragraphs>9</Paragraphs>
  <ScaleCrop>false</ScaleCrop>
  <Company>2014软件工程</Company>
  <LinksUpToDate>false</LinksUpToDate>
  <CharactersWithSpaces>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猫爪实验室</dc:title>
  <dc:subject>项目说明书及文档指引</dc:subject>
  <dc:creator>Msger Angel</dc:creator>
  <cp:keywords/>
  <dc:description/>
  <cp:lastModifiedBy>Windows 用户</cp:lastModifiedBy>
  <cp:revision>25</cp:revision>
  <dcterms:created xsi:type="dcterms:W3CDTF">2016-12-26T15:43:00Z</dcterms:created>
  <dcterms:modified xsi:type="dcterms:W3CDTF">2017-01-04T11:51:00Z</dcterms:modified>
</cp:coreProperties>
</file>